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EBEE7A" w14:textId="77777777" w:rsidR="00617CCF" w:rsidRDefault="00617CCF" w:rsidP="00617CCF">
      <w:pPr>
        <w:spacing w:line="240" w:lineRule="auto"/>
        <w:jc w:val="center"/>
        <w:rPr>
          <w:lang w:eastAsia="zh-CN"/>
        </w:rPr>
      </w:pPr>
    </w:p>
    <w:p w14:paraId="0928826F" w14:textId="77777777" w:rsidR="00617CCF" w:rsidRDefault="00617CCF" w:rsidP="00617CCF">
      <w:pPr>
        <w:spacing w:line="240" w:lineRule="auto"/>
        <w:jc w:val="center"/>
      </w:pPr>
    </w:p>
    <w:p w14:paraId="72209411" w14:textId="77777777" w:rsidR="00617CCF" w:rsidRDefault="00617CCF" w:rsidP="00617CCF">
      <w:pPr>
        <w:spacing w:line="240" w:lineRule="auto"/>
        <w:jc w:val="center"/>
      </w:pPr>
    </w:p>
    <w:p w14:paraId="66DD55C5" w14:textId="77777777" w:rsidR="00617CCF" w:rsidRDefault="00617CCF" w:rsidP="00617CCF">
      <w:pPr>
        <w:spacing w:line="240" w:lineRule="auto"/>
        <w:jc w:val="center"/>
      </w:pPr>
    </w:p>
    <w:p w14:paraId="543061AC" w14:textId="77777777" w:rsidR="00617CCF" w:rsidRPr="00B44E65" w:rsidRDefault="0061117C" w:rsidP="00617CCF">
      <w:pPr>
        <w:spacing w:line="480" w:lineRule="auto"/>
        <w:jc w:val="center"/>
        <w:rPr>
          <w:b/>
          <w:sz w:val="48"/>
          <w:lang w:eastAsia="zh-CN"/>
        </w:rPr>
      </w:pPr>
      <w:ins w:id="0" w:author="Charles guo" w:date="2017-06-13T09:46:00Z">
        <w:r w:rsidRPr="0061117C">
          <w:rPr>
            <w:rFonts w:hint="eastAsia"/>
            <w:b/>
            <w:sz w:val="48"/>
            <w:lang w:eastAsia="zh-CN"/>
          </w:rPr>
          <w:t>东南（福建）汽车工业</w:t>
        </w:r>
      </w:ins>
      <w:del w:id="1" w:author="Charles guo" w:date="2017-06-13T09:46:00Z">
        <w:r w:rsidR="00617CCF" w:rsidDel="0061117C">
          <w:rPr>
            <w:rFonts w:hint="eastAsia"/>
            <w:b/>
            <w:sz w:val="48"/>
            <w:lang w:eastAsia="zh-CN"/>
          </w:rPr>
          <w:delText>中冶陕压重工设备</w:delText>
        </w:r>
      </w:del>
      <w:r w:rsidR="00617CCF" w:rsidRPr="00B44E65">
        <w:rPr>
          <w:rFonts w:hint="eastAsia"/>
          <w:b/>
          <w:sz w:val="48"/>
          <w:lang w:eastAsia="zh-CN"/>
        </w:rPr>
        <w:t>有限公司</w:t>
      </w:r>
    </w:p>
    <w:p w14:paraId="5F1FEE08" w14:textId="77777777" w:rsidR="00617CCF" w:rsidRPr="00B44E65" w:rsidRDefault="00617CCF" w:rsidP="00617CCF">
      <w:pPr>
        <w:spacing w:line="240" w:lineRule="auto"/>
        <w:jc w:val="center"/>
        <w:rPr>
          <w:rFonts w:asciiTheme="majorEastAsia" w:hAnsiTheme="majorEastAsia"/>
          <w:b/>
          <w:sz w:val="44"/>
          <w:lang w:eastAsia="zh-CN"/>
        </w:rPr>
      </w:pPr>
      <w:del w:id="2" w:author="Charles guo" w:date="2017-06-13T09:47:00Z">
        <w:r w:rsidRPr="00B44E65" w:rsidDel="0061117C">
          <w:rPr>
            <w:rFonts w:asciiTheme="majorEastAsia" w:hAnsiTheme="majorEastAsia" w:hint="eastAsia"/>
            <w:b/>
            <w:sz w:val="44"/>
            <w:lang w:eastAsia="zh-CN"/>
          </w:rPr>
          <w:delText>产品全生命周期管理(PLM)</w:delText>
        </w:r>
      </w:del>
      <w:ins w:id="3" w:author="Charles guo" w:date="2017-06-13T09:47:00Z">
        <w:r w:rsidR="0061117C">
          <w:rPr>
            <w:rFonts w:asciiTheme="majorEastAsia" w:hAnsiTheme="majorEastAsia" w:hint="eastAsia"/>
            <w:b/>
            <w:sz w:val="44"/>
            <w:lang w:eastAsia="zh-CN"/>
          </w:rPr>
          <w:t>项目管理系统（PM）</w:t>
        </w:r>
      </w:ins>
      <w:r>
        <w:rPr>
          <w:rFonts w:asciiTheme="majorEastAsia" w:hAnsiTheme="majorEastAsia" w:hint="eastAsia"/>
          <w:b/>
          <w:sz w:val="44"/>
          <w:lang w:eastAsia="zh-CN"/>
        </w:rPr>
        <w:t>项目</w:t>
      </w:r>
    </w:p>
    <w:p w14:paraId="66FB8DFC" w14:textId="77777777" w:rsidR="00617CCF" w:rsidRPr="00F641D4" w:rsidRDefault="00617CCF" w:rsidP="00617CCF">
      <w:pPr>
        <w:spacing w:line="240" w:lineRule="auto"/>
        <w:jc w:val="center"/>
        <w:rPr>
          <w:sz w:val="48"/>
          <w:lang w:eastAsia="zh-CN"/>
        </w:rPr>
      </w:pPr>
    </w:p>
    <w:p w14:paraId="5B82D7A9" w14:textId="77777777" w:rsidR="00617CCF" w:rsidRPr="00B64BA2" w:rsidRDefault="00EF1C1F" w:rsidP="00617CCF">
      <w:pPr>
        <w:spacing w:line="240" w:lineRule="auto"/>
        <w:jc w:val="center"/>
        <w:rPr>
          <w:b/>
          <w:sz w:val="48"/>
          <w:lang w:eastAsia="zh-CN"/>
        </w:rPr>
      </w:pPr>
      <w:r w:rsidRPr="00EF1C1F">
        <w:rPr>
          <w:rFonts w:hint="eastAsia"/>
          <w:b/>
          <w:sz w:val="48"/>
          <w:lang w:eastAsia="zh-CN"/>
        </w:rPr>
        <w:t>服务端安装配置</w:t>
      </w:r>
      <w:r w:rsidR="00617CCF">
        <w:rPr>
          <w:rFonts w:hint="eastAsia"/>
          <w:b/>
          <w:sz w:val="48"/>
          <w:lang w:eastAsia="zh-CN"/>
        </w:rPr>
        <w:t>手册</w:t>
      </w:r>
    </w:p>
    <w:p w14:paraId="45984370" w14:textId="77777777" w:rsidR="00617CCF" w:rsidRPr="00B64BA2" w:rsidRDefault="00617CCF" w:rsidP="00617CCF">
      <w:pPr>
        <w:spacing w:line="240" w:lineRule="auto"/>
        <w:jc w:val="center"/>
        <w:rPr>
          <w:sz w:val="28"/>
          <w:lang w:eastAsia="zh-CN"/>
        </w:rPr>
      </w:pPr>
    </w:p>
    <w:p w14:paraId="7D5FFFBE" w14:textId="77777777" w:rsidR="00617CCF" w:rsidRDefault="00617CCF" w:rsidP="00617CCF">
      <w:pPr>
        <w:spacing w:line="240" w:lineRule="auto"/>
        <w:jc w:val="center"/>
        <w:rPr>
          <w:sz w:val="28"/>
          <w:lang w:eastAsia="zh-CN"/>
        </w:rPr>
      </w:pPr>
    </w:p>
    <w:p w14:paraId="66E316FB" w14:textId="77777777" w:rsidR="00617CCF" w:rsidRDefault="00617CCF" w:rsidP="00617CCF">
      <w:pPr>
        <w:spacing w:line="240" w:lineRule="auto"/>
        <w:jc w:val="center"/>
        <w:rPr>
          <w:sz w:val="28"/>
          <w:lang w:eastAsia="zh-CN"/>
        </w:rPr>
      </w:pPr>
    </w:p>
    <w:p w14:paraId="30F577DF" w14:textId="77777777" w:rsidR="00617CCF" w:rsidRPr="00432E38" w:rsidRDefault="00617CCF" w:rsidP="00617CCF">
      <w:pPr>
        <w:spacing w:line="240" w:lineRule="auto"/>
        <w:jc w:val="center"/>
        <w:rPr>
          <w:sz w:val="28"/>
          <w:lang w:eastAsia="zh-CN"/>
        </w:rPr>
      </w:pPr>
    </w:p>
    <w:p w14:paraId="540473F0" w14:textId="77777777" w:rsidR="00617CCF" w:rsidRPr="00B64BA2" w:rsidRDefault="00617CCF" w:rsidP="00617CCF">
      <w:pPr>
        <w:spacing w:line="240" w:lineRule="auto"/>
        <w:jc w:val="center"/>
        <w:rPr>
          <w:sz w:val="28"/>
          <w:lang w:eastAsia="zh-CN"/>
        </w:rPr>
      </w:pPr>
    </w:p>
    <w:p w14:paraId="49E0946E" w14:textId="77777777" w:rsidR="00617CCF" w:rsidRPr="00B64BA2" w:rsidRDefault="00617CCF" w:rsidP="00617CCF">
      <w:pPr>
        <w:spacing w:line="240" w:lineRule="auto"/>
        <w:jc w:val="center"/>
        <w:rPr>
          <w:sz w:val="32"/>
          <w:lang w:eastAsia="zh-CN"/>
        </w:rPr>
      </w:pPr>
      <w:r w:rsidRPr="00B64BA2">
        <w:rPr>
          <w:rFonts w:hint="eastAsia"/>
          <w:sz w:val="32"/>
          <w:lang w:eastAsia="zh-CN"/>
        </w:rPr>
        <w:t>版本：</w:t>
      </w:r>
      <w:r>
        <w:rPr>
          <w:rFonts w:hint="eastAsia"/>
          <w:sz w:val="32"/>
          <w:lang w:eastAsia="zh-CN"/>
        </w:rPr>
        <w:t>V1.0</w:t>
      </w:r>
    </w:p>
    <w:p w14:paraId="47AB1C6C" w14:textId="77777777" w:rsidR="00617CCF" w:rsidRPr="00B64BA2" w:rsidRDefault="00617CCF" w:rsidP="00617CCF">
      <w:pPr>
        <w:spacing w:line="240" w:lineRule="auto"/>
        <w:jc w:val="center"/>
        <w:rPr>
          <w:sz w:val="32"/>
          <w:lang w:eastAsia="zh-CN"/>
        </w:rPr>
      </w:pPr>
      <w:r w:rsidRPr="00B64BA2">
        <w:rPr>
          <w:rFonts w:hint="eastAsia"/>
          <w:sz w:val="32"/>
          <w:lang w:eastAsia="zh-CN"/>
        </w:rPr>
        <w:t>日期</w:t>
      </w:r>
      <w:r>
        <w:rPr>
          <w:rFonts w:hint="eastAsia"/>
          <w:sz w:val="32"/>
          <w:lang w:eastAsia="zh-CN"/>
        </w:rPr>
        <w:t>：</w:t>
      </w:r>
      <w:del w:id="4" w:author="Charles guo" w:date="2017-06-13T09:48:00Z">
        <w:r w:rsidDel="000D0164">
          <w:rPr>
            <w:rFonts w:hint="eastAsia"/>
            <w:sz w:val="32"/>
            <w:lang w:eastAsia="zh-CN"/>
          </w:rPr>
          <w:delText>2015</w:delText>
        </w:r>
      </w:del>
      <w:ins w:id="5" w:author="Charles guo" w:date="2017-06-13T09:48:00Z">
        <w:r w:rsidR="000D0164">
          <w:rPr>
            <w:rFonts w:hint="eastAsia"/>
            <w:sz w:val="32"/>
            <w:lang w:eastAsia="zh-CN"/>
          </w:rPr>
          <w:t>201</w:t>
        </w:r>
        <w:r w:rsidR="000D0164">
          <w:rPr>
            <w:sz w:val="32"/>
            <w:lang w:eastAsia="zh-CN"/>
          </w:rPr>
          <w:t>7</w:t>
        </w:r>
      </w:ins>
      <w:r>
        <w:rPr>
          <w:rFonts w:hint="eastAsia"/>
          <w:sz w:val="32"/>
          <w:lang w:eastAsia="zh-CN"/>
        </w:rPr>
        <w:t>年</w:t>
      </w:r>
      <w:del w:id="6" w:author="Charles guo" w:date="2017-06-13T09:48:00Z">
        <w:r w:rsidDel="000D0164">
          <w:rPr>
            <w:rFonts w:hint="eastAsia"/>
            <w:sz w:val="32"/>
            <w:lang w:eastAsia="zh-CN"/>
          </w:rPr>
          <w:delText>11</w:delText>
        </w:r>
      </w:del>
      <w:ins w:id="7" w:author="Charles guo" w:date="2017-06-13T09:48:00Z">
        <w:r w:rsidR="000D0164">
          <w:rPr>
            <w:sz w:val="32"/>
            <w:lang w:eastAsia="zh-CN"/>
          </w:rPr>
          <w:t>06</w:t>
        </w:r>
      </w:ins>
      <w:r>
        <w:rPr>
          <w:rFonts w:hint="eastAsia"/>
          <w:sz w:val="32"/>
          <w:lang w:eastAsia="zh-CN"/>
        </w:rPr>
        <w:t>月</w:t>
      </w:r>
    </w:p>
    <w:p w14:paraId="0A6E3A9F" w14:textId="77777777" w:rsidR="00617CCF" w:rsidRPr="00B64BA2" w:rsidRDefault="00617CCF" w:rsidP="00617CCF">
      <w:pPr>
        <w:spacing w:line="240" w:lineRule="auto"/>
        <w:jc w:val="center"/>
        <w:rPr>
          <w:sz w:val="32"/>
          <w:lang w:eastAsia="zh-CN"/>
        </w:rPr>
      </w:pPr>
    </w:p>
    <w:p w14:paraId="41CBA201" w14:textId="77777777" w:rsidR="00617CCF" w:rsidRPr="00B64BA2" w:rsidRDefault="00966C75" w:rsidP="00617CCF">
      <w:pPr>
        <w:widowControl w:val="0"/>
        <w:spacing w:line="240" w:lineRule="auto"/>
        <w:jc w:val="center"/>
        <w:rPr>
          <w:sz w:val="32"/>
          <w:lang w:eastAsia="zh-CN"/>
        </w:rPr>
      </w:pPr>
      <w:ins w:id="8" w:author="Charles guo" w:date="2017-06-13T09:49:00Z">
        <w:r w:rsidRPr="00966C75">
          <w:rPr>
            <w:rFonts w:hint="eastAsia"/>
            <w:sz w:val="32"/>
            <w:lang w:eastAsia="zh-CN"/>
          </w:rPr>
          <w:t>北京迅利创成科技有限公司</w:t>
        </w:r>
      </w:ins>
      <w:del w:id="9" w:author="Charles guo" w:date="2017-06-13T09:49:00Z">
        <w:r w:rsidR="00617CCF" w:rsidDel="00966C75">
          <w:rPr>
            <w:rFonts w:hint="eastAsia"/>
            <w:sz w:val="32"/>
            <w:lang w:eastAsia="zh-CN"/>
          </w:rPr>
          <w:delText>陕西迈克尼肯信息技术</w:delText>
        </w:r>
        <w:r w:rsidR="00617CCF" w:rsidRPr="00B64BA2" w:rsidDel="00966C75">
          <w:rPr>
            <w:rFonts w:hint="eastAsia"/>
            <w:sz w:val="32"/>
            <w:lang w:eastAsia="zh-CN"/>
          </w:rPr>
          <w:delText>有限公司</w:delText>
        </w:r>
      </w:del>
    </w:p>
    <w:p w14:paraId="3C12DBB4" w14:textId="77777777" w:rsidR="00617CCF" w:rsidRDefault="00617CCF" w:rsidP="00617CCF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3A834BFA" w14:textId="77777777" w:rsidR="00617CCF" w:rsidRDefault="00617CCF" w:rsidP="00164518">
      <w:pPr>
        <w:pStyle w:val="1"/>
      </w:pPr>
      <w:bookmarkStart w:id="10" w:name="_Toc323822747"/>
      <w:bookmarkStart w:id="11" w:name="_Toc433897657"/>
      <w:bookmarkStart w:id="12" w:name="_Toc485131019"/>
      <w:r>
        <w:rPr>
          <w:rFonts w:hint="eastAsia"/>
        </w:rPr>
        <w:lastRenderedPageBreak/>
        <w:t>文档控制</w:t>
      </w:r>
      <w:bookmarkEnd w:id="10"/>
      <w:bookmarkEnd w:id="11"/>
      <w:bookmarkEnd w:id="12"/>
    </w:p>
    <w:p w14:paraId="5A068984" w14:textId="77777777" w:rsidR="00617CCF" w:rsidRPr="001D5A53" w:rsidRDefault="00617CCF" w:rsidP="00617CCF">
      <w:pPr>
        <w:pStyle w:val="2"/>
        <w:spacing w:line="240" w:lineRule="auto"/>
        <w:rPr>
          <w:lang w:eastAsia="zh-CN"/>
        </w:rPr>
      </w:pPr>
      <w:bookmarkStart w:id="13" w:name="_Toc323822748"/>
      <w:bookmarkStart w:id="14" w:name="_Toc433897658"/>
      <w:bookmarkStart w:id="15" w:name="_Toc485131020"/>
      <w:r>
        <w:rPr>
          <w:rFonts w:hint="eastAsia"/>
          <w:lang w:eastAsia="zh-CN"/>
        </w:rPr>
        <w:t>文档编写记录</w:t>
      </w:r>
      <w:bookmarkEnd w:id="13"/>
      <w:bookmarkEnd w:id="14"/>
      <w:bookmarkEnd w:id="1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96"/>
        <w:gridCol w:w="1263"/>
        <w:gridCol w:w="918"/>
        <w:gridCol w:w="4145"/>
      </w:tblGrid>
      <w:tr w:rsidR="00617CCF" w:rsidRPr="008950E7" w14:paraId="640BA235" w14:textId="77777777" w:rsidTr="00B65734">
        <w:tc>
          <w:tcPr>
            <w:tcW w:w="1242" w:type="dxa"/>
            <w:shd w:val="clear" w:color="auto" w:fill="D9D9D9" w:themeFill="background1" w:themeFillShade="D9"/>
          </w:tcPr>
          <w:p w14:paraId="47D662AC" w14:textId="77777777" w:rsidR="00617CCF" w:rsidRPr="008950E7" w:rsidRDefault="00617CCF" w:rsidP="00B65734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日期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14:paraId="06943289" w14:textId="77777777" w:rsidR="00617CCF" w:rsidRPr="008950E7" w:rsidRDefault="00617CCF" w:rsidP="00B65734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更新人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7E636145" w14:textId="77777777" w:rsidR="00617CCF" w:rsidRPr="008950E7" w:rsidRDefault="00617CCF" w:rsidP="00B65734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版本</w:t>
            </w:r>
          </w:p>
        </w:tc>
        <w:tc>
          <w:tcPr>
            <w:tcW w:w="4870" w:type="dxa"/>
            <w:shd w:val="clear" w:color="auto" w:fill="D9D9D9" w:themeFill="background1" w:themeFillShade="D9"/>
          </w:tcPr>
          <w:p w14:paraId="45979A6A" w14:textId="77777777" w:rsidR="00617CCF" w:rsidRPr="008950E7" w:rsidRDefault="00617CCF" w:rsidP="00B65734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备注</w:t>
            </w:r>
          </w:p>
        </w:tc>
      </w:tr>
      <w:tr w:rsidR="00A42F65" w:rsidRPr="008950E7" w14:paraId="58FD628E" w14:textId="77777777" w:rsidTr="00DB6FF4">
        <w:tc>
          <w:tcPr>
            <w:tcW w:w="1242" w:type="dxa"/>
            <w:vAlign w:val="center"/>
          </w:tcPr>
          <w:p w14:paraId="2D5AB2F5" w14:textId="77777777" w:rsidR="00A42F65" w:rsidRPr="002046E3" w:rsidRDefault="00A42F65" w:rsidP="00AE055F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  <w:del w:id="16" w:author="Charles guo" w:date="2017-06-13T09:49:00Z">
              <w:r w:rsidDel="005E5CAD">
                <w:rPr>
                  <w:rFonts w:asciiTheme="minorEastAsia" w:eastAsiaTheme="minorEastAsia" w:hAnsiTheme="minorEastAsia" w:hint="eastAsia"/>
                  <w:caps/>
                  <w:szCs w:val="28"/>
                  <w:lang w:eastAsia="zh-CN"/>
                </w:rPr>
                <w:delText>2015</w:delText>
              </w:r>
            </w:del>
            <w:ins w:id="17" w:author="Charles guo" w:date="2017-06-13T09:49:00Z">
              <w:r w:rsidR="005E5CAD">
                <w:rPr>
                  <w:rFonts w:asciiTheme="minorEastAsia" w:eastAsiaTheme="minorEastAsia" w:hAnsiTheme="minorEastAsia" w:hint="eastAsia"/>
                  <w:caps/>
                  <w:szCs w:val="28"/>
                  <w:lang w:eastAsia="zh-CN"/>
                </w:rPr>
                <w:t>201</w:t>
              </w:r>
              <w:r w:rsidR="005E5CAD">
                <w:rPr>
                  <w:rFonts w:asciiTheme="minorEastAsia" w:eastAsiaTheme="minorEastAsia" w:hAnsiTheme="minorEastAsia"/>
                  <w:caps/>
                  <w:szCs w:val="28"/>
                  <w:lang w:eastAsia="zh-CN"/>
                </w:rPr>
                <w:t>7</w:t>
              </w:r>
            </w:ins>
            <w:r>
              <w:rPr>
                <w:rFonts w:asciiTheme="minorEastAsia" w:eastAsiaTheme="minorEastAsia" w:hAnsiTheme="minorEastAsia" w:hint="eastAsia"/>
                <w:caps/>
                <w:szCs w:val="28"/>
                <w:lang w:eastAsia="zh-CN"/>
              </w:rPr>
              <w:t>-</w:t>
            </w:r>
            <w:del w:id="18" w:author="Charles guo" w:date="2017-06-13T09:49:00Z">
              <w:r w:rsidDel="005E5CAD">
                <w:rPr>
                  <w:rFonts w:asciiTheme="minorEastAsia" w:eastAsiaTheme="minorEastAsia" w:hAnsiTheme="minorEastAsia" w:hint="eastAsia"/>
                  <w:caps/>
                  <w:szCs w:val="28"/>
                  <w:lang w:eastAsia="zh-CN"/>
                </w:rPr>
                <w:delText>11</w:delText>
              </w:r>
            </w:del>
            <w:ins w:id="19" w:author="Charles guo" w:date="2017-06-13T09:49:00Z">
              <w:r w:rsidR="005E5CAD">
                <w:rPr>
                  <w:rFonts w:asciiTheme="minorEastAsia" w:eastAsiaTheme="minorEastAsia" w:hAnsiTheme="minorEastAsia"/>
                  <w:caps/>
                  <w:szCs w:val="28"/>
                  <w:lang w:eastAsia="zh-CN"/>
                </w:rPr>
                <w:t>06</w:t>
              </w:r>
            </w:ins>
            <w:r>
              <w:rPr>
                <w:rFonts w:asciiTheme="minorEastAsia" w:eastAsiaTheme="minorEastAsia" w:hAnsiTheme="minorEastAsia" w:hint="eastAsia"/>
                <w:caps/>
                <w:szCs w:val="28"/>
                <w:lang w:eastAsia="zh-CN"/>
              </w:rPr>
              <w:t>-</w:t>
            </w:r>
            <w:del w:id="20" w:author="Charles guo" w:date="2017-06-13T09:49:00Z">
              <w:r w:rsidDel="005E5CAD">
                <w:rPr>
                  <w:rFonts w:asciiTheme="minorEastAsia" w:eastAsiaTheme="minorEastAsia" w:hAnsiTheme="minorEastAsia" w:hint="eastAsia"/>
                  <w:caps/>
                  <w:szCs w:val="28"/>
                  <w:lang w:eastAsia="zh-CN"/>
                </w:rPr>
                <w:delText>10</w:delText>
              </w:r>
            </w:del>
            <w:ins w:id="21" w:author="Charles guo" w:date="2017-06-13T09:49:00Z">
              <w:r w:rsidR="005E5CAD">
                <w:rPr>
                  <w:rFonts w:asciiTheme="minorEastAsia" w:eastAsiaTheme="minorEastAsia" w:hAnsiTheme="minorEastAsia"/>
                  <w:caps/>
                  <w:szCs w:val="28"/>
                  <w:lang w:eastAsia="zh-CN"/>
                </w:rPr>
                <w:t>13</w:t>
              </w:r>
            </w:ins>
          </w:p>
        </w:tc>
        <w:tc>
          <w:tcPr>
            <w:tcW w:w="1418" w:type="dxa"/>
            <w:vAlign w:val="center"/>
          </w:tcPr>
          <w:p w14:paraId="0B902378" w14:textId="77777777" w:rsidR="00A42F65" w:rsidRPr="002046E3" w:rsidRDefault="00A42F65" w:rsidP="000C07F8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aps/>
                <w:szCs w:val="28"/>
                <w:lang w:eastAsia="zh-CN"/>
              </w:rPr>
              <w:t>洪洋</w:t>
            </w:r>
          </w:p>
        </w:tc>
        <w:tc>
          <w:tcPr>
            <w:tcW w:w="992" w:type="dxa"/>
            <w:vAlign w:val="center"/>
          </w:tcPr>
          <w:p w14:paraId="33AD6A7E" w14:textId="77777777" w:rsidR="00A42F65" w:rsidRPr="002046E3" w:rsidRDefault="00A42F65" w:rsidP="000C07F8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aps/>
                <w:szCs w:val="28"/>
                <w:lang w:eastAsia="zh-CN"/>
              </w:rPr>
              <w:t>1.0</w:t>
            </w:r>
          </w:p>
        </w:tc>
        <w:tc>
          <w:tcPr>
            <w:tcW w:w="4870" w:type="dxa"/>
          </w:tcPr>
          <w:p w14:paraId="1EDB2A95" w14:textId="77777777" w:rsidR="00A42F65" w:rsidRPr="00BD5D21" w:rsidRDefault="00A42F65" w:rsidP="00617CCF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</w:tr>
      <w:tr w:rsidR="00A42F65" w:rsidRPr="008950E7" w14:paraId="5145F558" w14:textId="77777777" w:rsidTr="00B65734">
        <w:tc>
          <w:tcPr>
            <w:tcW w:w="1242" w:type="dxa"/>
          </w:tcPr>
          <w:p w14:paraId="0BBAC5EB" w14:textId="77777777" w:rsidR="00A42F65" w:rsidRPr="002046E3" w:rsidRDefault="00A42F65" w:rsidP="00B65734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1418" w:type="dxa"/>
          </w:tcPr>
          <w:p w14:paraId="1747842B" w14:textId="77777777" w:rsidR="00A42F65" w:rsidRPr="002046E3" w:rsidRDefault="00A42F65" w:rsidP="00B65734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992" w:type="dxa"/>
          </w:tcPr>
          <w:p w14:paraId="2DA61726" w14:textId="77777777" w:rsidR="00A42F65" w:rsidRPr="002046E3" w:rsidRDefault="00A42F65" w:rsidP="00B65734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4870" w:type="dxa"/>
          </w:tcPr>
          <w:p w14:paraId="57D2E91D" w14:textId="77777777" w:rsidR="00A42F65" w:rsidRPr="00405FBE" w:rsidRDefault="00A42F65" w:rsidP="00B65734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</w:tr>
      <w:tr w:rsidR="00A42F65" w:rsidRPr="008950E7" w14:paraId="48376375" w14:textId="77777777" w:rsidTr="00B65734">
        <w:tc>
          <w:tcPr>
            <w:tcW w:w="1242" w:type="dxa"/>
          </w:tcPr>
          <w:p w14:paraId="03E21BD2" w14:textId="77777777" w:rsidR="00A42F65" w:rsidRPr="002046E3" w:rsidRDefault="00A42F65" w:rsidP="00B65734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1418" w:type="dxa"/>
          </w:tcPr>
          <w:p w14:paraId="1451FB84" w14:textId="77777777" w:rsidR="00A42F65" w:rsidRPr="002046E3" w:rsidRDefault="00A42F65" w:rsidP="00B65734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992" w:type="dxa"/>
          </w:tcPr>
          <w:p w14:paraId="282AC195" w14:textId="77777777" w:rsidR="00A42F65" w:rsidRPr="002046E3" w:rsidRDefault="00A42F65" w:rsidP="00B65734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4870" w:type="dxa"/>
          </w:tcPr>
          <w:p w14:paraId="0B5147AD" w14:textId="77777777" w:rsidR="00A42F65" w:rsidRPr="00BD5D21" w:rsidRDefault="00A42F65" w:rsidP="00B65734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</w:tr>
      <w:tr w:rsidR="00A42F65" w:rsidRPr="008950E7" w14:paraId="3EF3D3AB" w14:textId="77777777" w:rsidTr="00B65734">
        <w:tc>
          <w:tcPr>
            <w:tcW w:w="1242" w:type="dxa"/>
          </w:tcPr>
          <w:p w14:paraId="0FEF4E68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18" w:type="dxa"/>
          </w:tcPr>
          <w:p w14:paraId="6A9FA985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992" w:type="dxa"/>
          </w:tcPr>
          <w:p w14:paraId="0A3746EF" w14:textId="77777777" w:rsidR="00A42F65" w:rsidRPr="0012430B" w:rsidRDefault="00A42F65" w:rsidP="00B65734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4870" w:type="dxa"/>
          </w:tcPr>
          <w:p w14:paraId="05A8FCB8" w14:textId="77777777" w:rsidR="00A42F65" w:rsidRPr="0012430B" w:rsidRDefault="00A42F65" w:rsidP="00B65734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</w:tr>
      <w:tr w:rsidR="00A42F65" w:rsidRPr="008950E7" w14:paraId="10769750" w14:textId="77777777" w:rsidTr="00B65734">
        <w:tc>
          <w:tcPr>
            <w:tcW w:w="1242" w:type="dxa"/>
          </w:tcPr>
          <w:p w14:paraId="2B0C2322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18" w:type="dxa"/>
          </w:tcPr>
          <w:p w14:paraId="0BACAB4B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992" w:type="dxa"/>
          </w:tcPr>
          <w:p w14:paraId="7A340AD9" w14:textId="77777777" w:rsidR="00A42F65" w:rsidRPr="008950E7" w:rsidRDefault="00A42F65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870" w:type="dxa"/>
          </w:tcPr>
          <w:p w14:paraId="39912649" w14:textId="77777777" w:rsidR="00A42F65" w:rsidRPr="00B44E65" w:rsidRDefault="00A42F65" w:rsidP="00B65734">
            <w:pPr>
              <w:rPr>
                <w:rFonts w:asciiTheme="minorEastAsia" w:eastAsiaTheme="minorEastAsia" w:hAnsiTheme="minorEastAsia"/>
                <w:caps/>
                <w:sz w:val="18"/>
                <w:szCs w:val="18"/>
                <w:lang w:eastAsia="zh-CN"/>
              </w:rPr>
            </w:pPr>
          </w:p>
        </w:tc>
      </w:tr>
      <w:tr w:rsidR="00A42F65" w:rsidRPr="009373A9" w14:paraId="27FAE97D" w14:textId="77777777" w:rsidTr="00B65734">
        <w:tc>
          <w:tcPr>
            <w:tcW w:w="1242" w:type="dxa"/>
          </w:tcPr>
          <w:p w14:paraId="309794E8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18" w:type="dxa"/>
          </w:tcPr>
          <w:p w14:paraId="42384EA4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992" w:type="dxa"/>
          </w:tcPr>
          <w:p w14:paraId="052DB290" w14:textId="77777777" w:rsidR="00A42F65" w:rsidRPr="008950E7" w:rsidRDefault="00A42F65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870" w:type="dxa"/>
          </w:tcPr>
          <w:p w14:paraId="4527EEA4" w14:textId="77777777" w:rsidR="00A42F65" w:rsidRPr="00B44E65" w:rsidRDefault="00A42F65" w:rsidP="00B65734">
            <w:pPr>
              <w:rPr>
                <w:rFonts w:asciiTheme="minorEastAsia" w:eastAsiaTheme="minorEastAsia" w:hAnsiTheme="minorEastAsia"/>
                <w:caps/>
                <w:sz w:val="18"/>
                <w:szCs w:val="18"/>
                <w:lang w:eastAsia="zh-CN"/>
              </w:rPr>
            </w:pPr>
          </w:p>
        </w:tc>
      </w:tr>
      <w:tr w:rsidR="00A42F65" w:rsidRPr="008950E7" w14:paraId="45B83E7C" w14:textId="77777777" w:rsidTr="00B65734">
        <w:tc>
          <w:tcPr>
            <w:tcW w:w="1242" w:type="dxa"/>
          </w:tcPr>
          <w:p w14:paraId="5FDC2711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18" w:type="dxa"/>
          </w:tcPr>
          <w:p w14:paraId="1BD39C08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992" w:type="dxa"/>
          </w:tcPr>
          <w:p w14:paraId="2015A51E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870" w:type="dxa"/>
          </w:tcPr>
          <w:p w14:paraId="796C2AF0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A42F65" w:rsidRPr="008950E7" w14:paraId="5AD12397" w14:textId="77777777" w:rsidTr="00B65734">
        <w:tc>
          <w:tcPr>
            <w:tcW w:w="1242" w:type="dxa"/>
          </w:tcPr>
          <w:p w14:paraId="4841FA48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18" w:type="dxa"/>
          </w:tcPr>
          <w:p w14:paraId="262B70D4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992" w:type="dxa"/>
          </w:tcPr>
          <w:p w14:paraId="6B94323B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870" w:type="dxa"/>
          </w:tcPr>
          <w:p w14:paraId="2F57EAA2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A42F65" w:rsidRPr="008950E7" w14:paraId="708C31BE" w14:textId="77777777" w:rsidTr="00B65734">
        <w:tc>
          <w:tcPr>
            <w:tcW w:w="1242" w:type="dxa"/>
          </w:tcPr>
          <w:p w14:paraId="244F306C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18" w:type="dxa"/>
          </w:tcPr>
          <w:p w14:paraId="0D016D8A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992" w:type="dxa"/>
          </w:tcPr>
          <w:p w14:paraId="0AD3F37E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870" w:type="dxa"/>
          </w:tcPr>
          <w:p w14:paraId="0030F0A2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A42F65" w:rsidRPr="008950E7" w14:paraId="13612BA5" w14:textId="77777777" w:rsidTr="00B65734">
        <w:tc>
          <w:tcPr>
            <w:tcW w:w="1242" w:type="dxa"/>
          </w:tcPr>
          <w:p w14:paraId="4D5D3D63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18" w:type="dxa"/>
          </w:tcPr>
          <w:p w14:paraId="0D08CE78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992" w:type="dxa"/>
          </w:tcPr>
          <w:p w14:paraId="25E57A5B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870" w:type="dxa"/>
          </w:tcPr>
          <w:p w14:paraId="6F93C7B4" w14:textId="77777777" w:rsidR="00A42F65" w:rsidRPr="008950E7" w:rsidRDefault="00A42F65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</w:tbl>
    <w:p w14:paraId="11D4181C" w14:textId="77777777" w:rsidR="00617CCF" w:rsidRPr="001D5A53" w:rsidRDefault="00617CCF" w:rsidP="00617CCF">
      <w:pPr>
        <w:pStyle w:val="2"/>
        <w:spacing w:line="240" w:lineRule="auto"/>
        <w:rPr>
          <w:lang w:eastAsia="zh-CN"/>
        </w:rPr>
      </w:pPr>
      <w:bookmarkStart w:id="22" w:name="_Toc323822749"/>
      <w:bookmarkStart w:id="23" w:name="_Toc433897659"/>
      <w:bookmarkStart w:id="24" w:name="_Toc485131021"/>
      <w:r>
        <w:rPr>
          <w:rFonts w:hint="eastAsia"/>
          <w:lang w:eastAsia="zh-CN"/>
        </w:rPr>
        <w:t>文档审核记录</w:t>
      </w:r>
      <w:bookmarkEnd w:id="22"/>
      <w:bookmarkEnd w:id="23"/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42"/>
        <w:gridCol w:w="1276"/>
        <w:gridCol w:w="1701"/>
        <w:gridCol w:w="4303"/>
      </w:tblGrid>
      <w:tr w:rsidR="00617CCF" w:rsidRPr="008950E7" w14:paraId="51D4CD78" w14:textId="77777777" w:rsidTr="00B65734">
        <w:tc>
          <w:tcPr>
            <w:tcW w:w="1242" w:type="dxa"/>
            <w:shd w:val="clear" w:color="auto" w:fill="D9D9D9" w:themeFill="background1" w:themeFillShade="D9"/>
          </w:tcPr>
          <w:p w14:paraId="10ADA25F" w14:textId="77777777" w:rsidR="00617CCF" w:rsidRPr="008950E7" w:rsidRDefault="00617CCF" w:rsidP="00B65734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日期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703AD2D4" w14:textId="77777777" w:rsidR="00617CCF" w:rsidRPr="008950E7" w:rsidRDefault="00617CCF" w:rsidP="00B65734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审核</w:t>
            </w: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人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1BB6F153" w14:textId="77777777" w:rsidR="00617CCF" w:rsidRPr="008950E7" w:rsidRDefault="00617CCF" w:rsidP="00B65734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角色</w:t>
            </w:r>
          </w:p>
        </w:tc>
        <w:tc>
          <w:tcPr>
            <w:tcW w:w="4303" w:type="dxa"/>
            <w:shd w:val="clear" w:color="auto" w:fill="D9D9D9" w:themeFill="background1" w:themeFillShade="D9"/>
          </w:tcPr>
          <w:p w14:paraId="5454BC9E" w14:textId="77777777" w:rsidR="00617CCF" w:rsidRPr="008950E7" w:rsidRDefault="00617CCF" w:rsidP="00B65734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备注</w:t>
            </w:r>
          </w:p>
        </w:tc>
      </w:tr>
      <w:tr w:rsidR="00617CCF" w:rsidRPr="008950E7" w14:paraId="343830AF" w14:textId="77777777" w:rsidTr="00B65734">
        <w:tc>
          <w:tcPr>
            <w:tcW w:w="1242" w:type="dxa"/>
          </w:tcPr>
          <w:p w14:paraId="6BDB46CA" w14:textId="77777777" w:rsidR="00617CCF" w:rsidRPr="008950E7" w:rsidRDefault="00617C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76" w:type="dxa"/>
          </w:tcPr>
          <w:p w14:paraId="56379730" w14:textId="77777777" w:rsidR="00617CCF" w:rsidRPr="008950E7" w:rsidRDefault="00617C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701" w:type="dxa"/>
          </w:tcPr>
          <w:p w14:paraId="2DAFE42E" w14:textId="77777777" w:rsidR="00617CCF" w:rsidRPr="008950E7" w:rsidRDefault="00617C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303" w:type="dxa"/>
          </w:tcPr>
          <w:p w14:paraId="4FD18716" w14:textId="77777777" w:rsidR="00617CCF" w:rsidRPr="008950E7" w:rsidRDefault="00617C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617CCF" w:rsidRPr="008950E7" w14:paraId="2E371076" w14:textId="77777777" w:rsidTr="00B65734">
        <w:tc>
          <w:tcPr>
            <w:tcW w:w="1242" w:type="dxa"/>
          </w:tcPr>
          <w:p w14:paraId="6AB06D4F" w14:textId="77777777" w:rsidR="00617CCF" w:rsidRPr="008950E7" w:rsidRDefault="00617C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76" w:type="dxa"/>
          </w:tcPr>
          <w:p w14:paraId="0D5E5156" w14:textId="77777777" w:rsidR="00617CCF" w:rsidRPr="008950E7" w:rsidRDefault="00617C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701" w:type="dxa"/>
          </w:tcPr>
          <w:p w14:paraId="7662F75A" w14:textId="77777777" w:rsidR="00617CCF" w:rsidRPr="008950E7" w:rsidRDefault="00617C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303" w:type="dxa"/>
          </w:tcPr>
          <w:p w14:paraId="4DB830DB" w14:textId="77777777" w:rsidR="00617CCF" w:rsidRPr="008950E7" w:rsidRDefault="00617C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617CCF" w:rsidRPr="008950E7" w14:paraId="59811218" w14:textId="77777777" w:rsidTr="00B65734">
        <w:tc>
          <w:tcPr>
            <w:tcW w:w="1242" w:type="dxa"/>
          </w:tcPr>
          <w:p w14:paraId="117F3C9C" w14:textId="77777777" w:rsidR="00617CCF" w:rsidRPr="008950E7" w:rsidRDefault="00617C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76" w:type="dxa"/>
          </w:tcPr>
          <w:p w14:paraId="5944F9EC" w14:textId="77777777" w:rsidR="00617CCF" w:rsidRPr="008950E7" w:rsidRDefault="00617C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701" w:type="dxa"/>
          </w:tcPr>
          <w:p w14:paraId="4634B6FD" w14:textId="77777777" w:rsidR="00617CCF" w:rsidRPr="008950E7" w:rsidRDefault="00617C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303" w:type="dxa"/>
          </w:tcPr>
          <w:p w14:paraId="6F5CE318" w14:textId="77777777" w:rsidR="00617CCF" w:rsidRPr="008950E7" w:rsidRDefault="00617C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A026CF" w:rsidRPr="008950E7" w14:paraId="738696C6" w14:textId="77777777" w:rsidTr="00B65734">
        <w:tc>
          <w:tcPr>
            <w:tcW w:w="1242" w:type="dxa"/>
          </w:tcPr>
          <w:p w14:paraId="479FFEA8" w14:textId="77777777" w:rsidR="00A026CF" w:rsidRPr="008950E7" w:rsidRDefault="00A026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76" w:type="dxa"/>
          </w:tcPr>
          <w:p w14:paraId="5FF94800" w14:textId="77777777" w:rsidR="00A026CF" w:rsidRPr="008950E7" w:rsidRDefault="00A026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701" w:type="dxa"/>
          </w:tcPr>
          <w:p w14:paraId="794C0116" w14:textId="77777777" w:rsidR="00A026CF" w:rsidRPr="008950E7" w:rsidRDefault="00A026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303" w:type="dxa"/>
          </w:tcPr>
          <w:p w14:paraId="73D2A811" w14:textId="77777777" w:rsidR="00A026CF" w:rsidRPr="008950E7" w:rsidRDefault="00A026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A026CF" w:rsidRPr="008950E7" w14:paraId="378E1376" w14:textId="77777777" w:rsidTr="00B65734">
        <w:tc>
          <w:tcPr>
            <w:tcW w:w="1242" w:type="dxa"/>
          </w:tcPr>
          <w:p w14:paraId="0D531ADA" w14:textId="77777777" w:rsidR="00A026CF" w:rsidRPr="008950E7" w:rsidRDefault="00A026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76" w:type="dxa"/>
          </w:tcPr>
          <w:p w14:paraId="4839C67B" w14:textId="77777777" w:rsidR="00A026CF" w:rsidRPr="008950E7" w:rsidRDefault="00A026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701" w:type="dxa"/>
          </w:tcPr>
          <w:p w14:paraId="6B8039BE" w14:textId="77777777" w:rsidR="00A026CF" w:rsidRPr="008950E7" w:rsidRDefault="00A026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303" w:type="dxa"/>
          </w:tcPr>
          <w:p w14:paraId="31341ECB" w14:textId="77777777" w:rsidR="00A026CF" w:rsidRPr="008950E7" w:rsidRDefault="00A026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A026CF" w:rsidRPr="008950E7" w14:paraId="59504EFF" w14:textId="77777777" w:rsidTr="00B65734">
        <w:tc>
          <w:tcPr>
            <w:tcW w:w="1242" w:type="dxa"/>
          </w:tcPr>
          <w:p w14:paraId="608D54CE" w14:textId="77777777" w:rsidR="00A026CF" w:rsidRPr="008950E7" w:rsidRDefault="00A026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76" w:type="dxa"/>
          </w:tcPr>
          <w:p w14:paraId="28FB52DB" w14:textId="77777777" w:rsidR="00A026CF" w:rsidRPr="008950E7" w:rsidRDefault="00A026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701" w:type="dxa"/>
          </w:tcPr>
          <w:p w14:paraId="4CA6643D" w14:textId="77777777" w:rsidR="00A026CF" w:rsidRPr="008950E7" w:rsidRDefault="00A026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303" w:type="dxa"/>
          </w:tcPr>
          <w:p w14:paraId="26605958" w14:textId="77777777" w:rsidR="00A026CF" w:rsidRPr="008950E7" w:rsidRDefault="00A026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A026CF" w:rsidRPr="008950E7" w14:paraId="42596D50" w14:textId="77777777" w:rsidTr="00B65734">
        <w:tc>
          <w:tcPr>
            <w:tcW w:w="1242" w:type="dxa"/>
          </w:tcPr>
          <w:p w14:paraId="78F37828" w14:textId="77777777" w:rsidR="00A026CF" w:rsidRPr="008950E7" w:rsidRDefault="00A026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76" w:type="dxa"/>
          </w:tcPr>
          <w:p w14:paraId="2F558979" w14:textId="77777777" w:rsidR="00A026CF" w:rsidRPr="008950E7" w:rsidRDefault="00A026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701" w:type="dxa"/>
          </w:tcPr>
          <w:p w14:paraId="7F87B301" w14:textId="77777777" w:rsidR="00A026CF" w:rsidRPr="008950E7" w:rsidRDefault="00A026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303" w:type="dxa"/>
          </w:tcPr>
          <w:p w14:paraId="13EB3B95" w14:textId="77777777" w:rsidR="00A026CF" w:rsidRPr="008950E7" w:rsidRDefault="00A026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A026CF" w:rsidRPr="008950E7" w14:paraId="526097FE" w14:textId="77777777" w:rsidTr="00B65734">
        <w:tc>
          <w:tcPr>
            <w:tcW w:w="1242" w:type="dxa"/>
          </w:tcPr>
          <w:p w14:paraId="7BC37A03" w14:textId="77777777" w:rsidR="00A026CF" w:rsidRPr="008950E7" w:rsidRDefault="00A026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76" w:type="dxa"/>
          </w:tcPr>
          <w:p w14:paraId="152CD122" w14:textId="77777777" w:rsidR="00A026CF" w:rsidRPr="008950E7" w:rsidRDefault="00A026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701" w:type="dxa"/>
          </w:tcPr>
          <w:p w14:paraId="735FCB8E" w14:textId="77777777" w:rsidR="00A026CF" w:rsidRPr="008950E7" w:rsidRDefault="00A026CF" w:rsidP="00B65734">
            <w:pPr>
              <w:jc w:val="center"/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303" w:type="dxa"/>
          </w:tcPr>
          <w:p w14:paraId="3D110E5B" w14:textId="77777777" w:rsidR="00A026CF" w:rsidRPr="008950E7" w:rsidRDefault="00A026CF" w:rsidP="00B65734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</w:tbl>
    <w:p w14:paraId="5EB3CA6E" w14:textId="77777777" w:rsidR="00B90362" w:rsidRPr="00B90362" w:rsidRDefault="00A026CF" w:rsidP="00B90362">
      <w:pPr>
        <w:pStyle w:val="1"/>
        <w:rPr>
          <w:lang w:eastAsia="zh-CN"/>
        </w:rPr>
      </w:pPr>
      <w:bookmarkStart w:id="25" w:name="_Toc485131022"/>
      <w:r>
        <w:rPr>
          <w:rFonts w:hint="eastAsia"/>
        </w:rPr>
        <w:lastRenderedPageBreak/>
        <w:t>目录</w:t>
      </w:r>
      <w:bookmarkEnd w:id="25"/>
    </w:p>
    <w:sdt>
      <w:sdtPr>
        <w:rPr>
          <w:b/>
          <w:bCs/>
          <w:lang w:val="zh-CN"/>
        </w:rPr>
        <w:id w:val="-183429139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1FB20DB3" w14:textId="77777777" w:rsidR="00A90E80" w:rsidRDefault="00682B5D">
          <w:pPr>
            <w:pStyle w:val="10"/>
            <w:tabs>
              <w:tab w:val="right" w:leader="dot" w:pos="8296"/>
            </w:tabs>
            <w:rPr>
              <w:ins w:id="26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r>
            <w:fldChar w:fldCharType="begin"/>
          </w:r>
          <w:r w:rsidR="00B90362">
            <w:instrText xml:space="preserve"> TOC \o "1-5" \h \z \u </w:instrText>
          </w:r>
          <w:r>
            <w:fldChar w:fldCharType="separate"/>
          </w:r>
          <w:ins w:id="27" w:author="Charles guo" w:date="2017-06-13T15:28:00Z">
            <w:r w:rsidR="00A90E80" w:rsidRPr="00BA35D5">
              <w:rPr>
                <w:rStyle w:val="a8"/>
                <w:noProof/>
              </w:rPr>
              <w:fldChar w:fldCharType="begin"/>
            </w:r>
            <w:r w:rsidR="00A90E80" w:rsidRPr="00BA35D5">
              <w:rPr>
                <w:rStyle w:val="a8"/>
                <w:noProof/>
              </w:rPr>
              <w:instrText xml:space="preserve"> </w:instrText>
            </w:r>
            <w:r w:rsidR="00A90E80">
              <w:rPr>
                <w:noProof/>
              </w:rPr>
              <w:instrText>HYPERLINK \l "_Toc485131019"</w:instrText>
            </w:r>
            <w:r w:rsidR="00A90E80" w:rsidRPr="00BA35D5">
              <w:rPr>
                <w:rStyle w:val="a8"/>
                <w:noProof/>
              </w:rPr>
              <w:instrText xml:space="preserve"> </w:instrText>
            </w:r>
            <w:r w:rsidR="00A90E80" w:rsidRPr="00BA35D5">
              <w:rPr>
                <w:rStyle w:val="a8"/>
                <w:noProof/>
              </w:rPr>
              <w:fldChar w:fldCharType="separate"/>
            </w:r>
            <w:r w:rsidR="00A90E80" w:rsidRPr="00BA35D5">
              <w:rPr>
                <w:rStyle w:val="a8"/>
                <w:rFonts w:hint="eastAsia"/>
                <w:noProof/>
              </w:rPr>
              <w:t>文档控制</w:t>
            </w:r>
            <w:r w:rsidR="00A90E80">
              <w:rPr>
                <w:noProof/>
                <w:webHidden/>
              </w:rPr>
              <w:tab/>
            </w:r>
            <w:r w:rsidR="00A90E80">
              <w:rPr>
                <w:noProof/>
                <w:webHidden/>
              </w:rPr>
              <w:fldChar w:fldCharType="begin"/>
            </w:r>
            <w:r w:rsidR="00A90E80">
              <w:rPr>
                <w:noProof/>
                <w:webHidden/>
              </w:rPr>
              <w:instrText xml:space="preserve"> PAGEREF _Toc485131019 \h </w:instrText>
            </w:r>
          </w:ins>
          <w:r w:rsidR="00A90E80">
            <w:rPr>
              <w:noProof/>
              <w:webHidden/>
            </w:rPr>
          </w:r>
          <w:r w:rsidR="00A90E80">
            <w:rPr>
              <w:noProof/>
              <w:webHidden/>
            </w:rPr>
            <w:fldChar w:fldCharType="separate"/>
          </w:r>
          <w:ins w:id="28" w:author="Charles guo" w:date="2017-06-13T15:28:00Z">
            <w:r w:rsidR="00A90E80">
              <w:rPr>
                <w:noProof/>
                <w:webHidden/>
              </w:rPr>
              <w:t>2</w:t>
            </w:r>
            <w:r w:rsidR="00A90E80">
              <w:rPr>
                <w:noProof/>
                <w:webHidden/>
              </w:rPr>
              <w:fldChar w:fldCharType="end"/>
            </w:r>
            <w:r w:rsidR="00A90E80" w:rsidRPr="00BA35D5">
              <w:rPr>
                <w:rStyle w:val="a8"/>
                <w:noProof/>
              </w:rPr>
              <w:fldChar w:fldCharType="end"/>
            </w:r>
          </w:ins>
        </w:p>
        <w:p w14:paraId="0CC45204" w14:textId="77777777" w:rsidR="00A90E80" w:rsidRDefault="00A90E80">
          <w:pPr>
            <w:pStyle w:val="20"/>
            <w:tabs>
              <w:tab w:val="right" w:leader="dot" w:pos="8296"/>
            </w:tabs>
            <w:ind w:left="440"/>
            <w:rPr>
              <w:ins w:id="29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30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"_Toc485131020"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文档编写记录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_Toc485131020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1" w:author="Charles guo" w:date="2017-06-13T15:28:00Z"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628B0997" w14:textId="77777777" w:rsidR="00A90E80" w:rsidRDefault="00A90E80">
          <w:pPr>
            <w:pStyle w:val="20"/>
            <w:tabs>
              <w:tab w:val="right" w:leader="dot" w:pos="8296"/>
            </w:tabs>
            <w:ind w:left="440"/>
            <w:rPr>
              <w:ins w:id="32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33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"_Toc485131021"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文档审核记录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_Toc485131021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4" w:author="Charles guo" w:date="2017-06-13T15:28:00Z"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0AFBD128" w14:textId="77777777" w:rsidR="00A90E80" w:rsidRDefault="00A90E80">
          <w:pPr>
            <w:pStyle w:val="10"/>
            <w:tabs>
              <w:tab w:val="right" w:leader="dot" w:pos="8296"/>
            </w:tabs>
            <w:rPr>
              <w:ins w:id="35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36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"_Toc485131022"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rFonts w:hint="eastAsia"/>
                <w:noProof/>
              </w:rPr>
              <w:t>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_Toc485131022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7" w:author="Charles guo" w:date="2017-06-13T15:28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7993A333" w14:textId="77777777" w:rsidR="00A90E80" w:rsidRDefault="00A90E80">
          <w:pPr>
            <w:pStyle w:val="10"/>
            <w:tabs>
              <w:tab w:val="right" w:leader="dot" w:pos="8296"/>
            </w:tabs>
            <w:rPr>
              <w:ins w:id="38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39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"_Toc485131023"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rFonts w:hint="eastAsia"/>
                <w:noProof/>
              </w:rPr>
              <w:t>文档概述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_Toc485131023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0" w:author="Charles guo" w:date="2017-06-13T15:28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FE8DA28" w14:textId="77777777" w:rsidR="00A90E80" w:rsidRDefault="00A90E80">
          <w:pPr>
            <w:pStyle w:val="20"/>
            <w:tabs>
              <w:tab w:val="left" w:pos="840"/>
              <w:tab w:val="right" w:leader="dot" w:pos="8296"/>
            </w:tabs>
            <w:ind w:left="440"/>
            <w:rPr>
              <w:ins w:id="41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42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"_Toc485131024"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编写本文档的目的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_Toc485131024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3" w:author="Charles guo" w:date="2017-06-13T15:28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13060979" w14:textId="77777777" w:rsidR="00A90E80" w:rsidRDefault="00A90E80">
          <w:pPr>
            <w:pStyle w:val="10"/>
            <w:tabs>
              <w:tab w:val="right" w:leader="dot" w:pos="8296"/>
            </w:tabs>
            <w:rPr>
              <w:ins w:id="44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45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"_Toc485131025"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rFonts w:hint="eastAsia"/>
                <w:noProof/>
              </w:rPr>
              <w:t>安装配置步骤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_Toc485131025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6" w:author="Charles guo" w:date="2017-06-13T15:28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69A631BC" w14:textId="77777777" w:rsidR="00A90E80" w:rsidRDefault="00A90E80">
          <w:pPr>
            <w:pStyle w:val="20"/>
            <w:tabs>
              <w:tab w:val="left" w:pos="840"/>
              <w:tab w:val="right" w:leader="dot" w:pos="8296"/>
            </w:tabs>
            <w:ind w:left="440"/>
            <w:rPr>
              <w:ins w:id="47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48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"_Toc485131026"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服务器及操作系统配置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_Toc485131026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9" w:author="Charles guo" w:date="2017-06-13T15:28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7CEDDC7" w14:textId="77777777" w:rsidR="00A90E80" w:rsidRDefault="00A90E80">
          <w:pPr>
            <w:pStyle w:val="20"/>
            <w:tabs>
              <w:tab w:val="left" w:pos="840"/>
              <w:tab w:val="right" w:leader="dot" w:pos="8296"/>
            </w:tabs>
            <w:ind w:left="440"/>
            <w:rPr>
              <w:ins w:id="50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51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"_Toc485131027"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数据库服务器</w:t>
            </w:r>
            <w:r w:rsidRPr="00BA35D5">
              <w:rPr>
                <w:rStyle w:val="a8"/>
                <w:noProof/>
                <w:lang w:eastAsia="zh-CN"/>
              </w:rPr>
              <w:t>(172.16.1.177)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上软件安装配置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_Toc485131027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2" w:author="Charles guo" w:date="2017-06-13T15:28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61EE506" w14:textId="77777777" w:rsidR="00A90E80" w:rsidRDefault="00A90E80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ins w:id="53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54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"_Toc485131028"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ORACLE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数据库软件安装配置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_Toc485131028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5" w:author="Charles guo" w:date="2017-06-13T15:28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A44E6D5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56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57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"_Toc485131029"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</w:t>
            </w:r>
            <w:r w:rsidRPr="00BA35D5">
              <w:rPr>
                <w:rStyle w:val="a8"/>
                <w:noProof/>
                <w:lang w:eastAsia="zh-CN"/>
              </w:rPr>
              <w:t>oracle12g R1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版本的数据库主体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_Toc485131029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8" w:author="Charles guo" w:date="2017-06-13T15:28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0583014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59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60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"_Toc485131030"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配置</w:t>
            </w:r>
            <w:r w:rsidRPr="00BA35D5">
              <w:rPr>
                <w:rStyle w:val="a8"/>
                <w:noProof/>
                <w:lang w:eastAsia="zh-CN"/>
              </w:rPr>
              <w:t>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_Toc485131030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1" w:author="Charles guo" w:date="2017-06-13T15:28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23939AB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62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63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"_Toc485131031"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创建数据库实例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_Toc485131031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4" w:author="Charles guo" w:date="2017-06-13T15:28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8663D20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65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66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"_Toc485131032"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ORACLE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数据库网络服务配置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_Toc485131032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7" w:author="Charles guo" w:date="2017-06-13T15:28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7543AC98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68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69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"_Toc485131033"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安装完成后设置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_Toc485131033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0" w:author="Charles guo" w:date="2017-06-13T15:28:00Z"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041375C" w14:textId="77777777" w:rsidR="00A90E80" w:rsidRDefault="00A90E80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ins w:id="71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72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"_Toc485131034"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配置</w:t>
            </w:r>
            <w:r w:rsidRPr="00BA35D5">
              <w:rPr>
                <w:rStyle w:val="a8"/>
                <w:noProof/>
                <w:lang w:eastAsia="zh-CN"/>
              </w:rPr>
              <w:t>ENOVIA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使用的表空间和用户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_Toc485131034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3" w:author="Charles guo" w:date="2017-06-13T15:28:00Z"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0F58CE1" w14:textId="77777777" w:rsidR="00A90E80" w:rsidRDefault="00A90E80">
          <w:pPr>
            <w:pStyle w:val="20"/>
            <w:tabs>
              <w:tab w:val="left" w:pos="840"/>
              <w:tab w:val="right" w:leader="dot" w:pos="8296"/>
            </w:tabs>
            <w:ind w:left="440"/>
            <w:rPr>
              <w:ins w:id="74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75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"_Toc485131035"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WEB APP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服务器</w:t>
            </w:r>
            <w:r w:rsidRPr="00BA35D5">
              <w:rPr>
                <w:rStyle w:val="a8"/>
                <w:noProof/>
                <w:lang w:eastAsia="zh-CN"/>
              </w:rPr>
              <w:t>(172.16.1.176)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上软件安装配置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_Toc485131035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6" w:author="Charles guo" w:date="2017-06-13T15:28:00Z"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072A6005" w14:textId="77777777" w:rsidR="00A90E80" w:rsidRDefault="00A90E80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ins w:id="77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78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"_Toc485131036"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JDK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_Toc485131036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9" w:author="Charles guo" w:date="2017-06-13T15:28:00Z"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7FB24FD8" w14:textId="77777777" w:rsidR="00A90E80" w:rsidRDefault="00A90E80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ins w:id="80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81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"_Toc485131037"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ORACLE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客户端安装配置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_Toc485131037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2" w:author="Charles guo" w:date="2017-06-13T15:28:00Z"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76ADFBDD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83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84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"_Toc485131038"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</w:t>
            </w:r>
            <w:r w:rsidRPr="00BA35D5">
              <w:rPr>
                <w:rStyle w:val="a8"/>
                <w:noProof/>
                <w:lang w:eastAsia="zh-CN"/>
              </w:rPr>
              <w:t>oracle12g R1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版本的客户端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_Toc485131038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5" w:author="Charles guo" w:date="2017-06-13T15:28:00Z"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0BA44ACB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86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87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"_Toc485131039"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配置客户端网络服务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_Toc485131039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8" w:author="Charles guo" w:date="2017-06-13T15:28:00Z"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8D60AD0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89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90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"_Toc485131040"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安装完成后设置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_Toc485131040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1" w:author="Charles guo" w:date="2017-06-13T15:28:00Z"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0669A8D4" w14:textId="77777777" w:rsidR="00A90E80" w:rsidRDefault="00A90E80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ins w:id="92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93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"_Toc485131041"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ENOVIA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系统环境软件安装配置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_Toc485131041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4" w:author="Charles guo" w:date="2017-06-13T15:28:00Z"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1E7E89A3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95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96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"_Toc485131042"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ENOVIA GA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_Toc485131042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7" w:author="Charles guo" w:date="2017-06-13T15:28:00Z"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7772E3AA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98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99" w:author="Charles guo" w:date="2017-06-13T15:28:00Z">
            <w:r w:rsidRPr="00BA35D5">
              <w:rPr>
                <w:rStyle w:val="a8"/>
                <w:noProof/>
              </w:rPr>
              <w:lastRenderedPageBreak/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"_Toc485131043"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StudioModelingPlatformRichClient</w:t>
            </w:r>
            <w:r w:rsidRPr="00BA35D5">
              <w:rPr>
                <w:rStyle w:val="a8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_Toc485131043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0" w:author="Charles guo" w:date="2017-06-13T15:28:00Z"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0D94EC78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01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02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"_Toc485131044"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LiveCollaborationServer</w:t>
            </w:r>
            <w:r w:rsidRPr="00BA35D5">
              <w:rPr>
                <w:rStyle w:val="a8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_Toc485131044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3" w:author="Charles guo" w:date="2017-06-13T15:28:00Z"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54066E0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04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05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"_Toc485131045"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BusinessProcessServices</w:t>
            </w:r>
            <w:r w:rsidRPr="00BA35D5">
              <w:rPr>
                <w:rStyle w:val="a8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_Toc485131045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6" w:author="Charles guo" w:date="2017-06-13T15:28:00Z"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2B76A74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07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08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"_Toc485131046"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EngineeringCentral</w:t>
            </w:r>
            <w:r w:rsidRPr="00BA35D5">
              <w:rPr>
                <w:rStyle w:val="a8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_Toc485131046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9" w:author="Charles guo" w:date="2017-06-13T15:28:00Z"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17BBE21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10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11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"_Toc485131047"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LibraryCentral</w:t>
            </w:r>
            <w:r w:rsidRPr="00BA35D5">
              <w:rPr>
                <w:rStyle w:val="a8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_Toc485131047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2" w:author="Charles guo" w:date="2017-06-13T15:28:00Z"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339D799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13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14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"_Toc485131048"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Collaborative3DViewingwithAutoVueClient</w:t>
            </w:r>
            <w:r w:rsidRPr="00BA35D5">
              <w:rPr>
                <w:rStyle w:val="a8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_Toc485131048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5" w:author="Charles guo" w:date="2017-06-13T15:28:00Z"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1D10D9BB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16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17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"_Toc485131049"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DesignerCentralFoundation</w:t>
            </w:r>
            <w:r w:rsidRPr="00BA35D5">
              <w:rPr>
                <w:rStyle w:val="a8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_Toc485131049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8" w:author="Charles guo" w:date="2017-06-13T15:28:00Z"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A7DA9E9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19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20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"_Toc485131050"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3.3.1.8.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IntegrationExchangeFramework</w:t>
            </w:r>
            <w:r w:rsidRPr="00BA35D5">
              <w:rPr>
                <w:rStyle w:val="a8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_Toc485131050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1" w:author="Charles guo" w:date="2017-06-13T15:28:00Z"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1EC145B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22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23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"_Toc485131051"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3.3.1.9.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CollaborativeDesignforSolidWorksServer</w:t>
            </w:r>
            <w:r w:rsidRPr="00BA35D5">
              <w:rPr>
                <w:rStyle w:val="a8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_Toc485131051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4" w:author="Charles guo" w:date="2017-06-13T15:28:00Z"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8D5B030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125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26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"_Toc485131052"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 xml:space="preserve">ENOVIA Hotfix 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_Toc485131052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7" w:author="Charles guo" w:date="2017-06-13T15:28:00Z"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8D50611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28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29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"_Toc485131053"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StudioModelingPlatformRichClients-V6R2013x.HF50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_Toc485131053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0" w:author="Charles guo" w:date="2017-06-13T15:28:00Z"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F5691D8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31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32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"_Toc485131054"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LiveCollaborationServer-V6R2013x.HF56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_Toc485131054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3" w:author="Charles guo" w:date="2017-06-13T15:28:00Z"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725D2E1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34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35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"_Toc485131055"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Collaborative3DViewingwithAutoVueClient-V6R2013x.HF4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_Toc485131055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6" w:author="Charles guo" w:date="2017-06-13T15:28:00Z"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7117B92F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37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38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"_Toc485131056"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LibraryCentral-V6R2013x.HF16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_Toc485131056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9" w:author="Charles guo" w:date="2017-06-13T15:28:00Z"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62829CD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40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41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"_Toc485131057"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EngineeringCentral-V6R2013x.HF20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_Toc485131057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2" w:author="Charles guo" w:date="2017-06-13T15:28:00Z"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DD85C57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43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44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"_Toc485131058"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DesignerCentralFoundation-V6R2013x.HF22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_Toc485131058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5" w:author="Charles guo" w:date="2017-06-13T15:28:00Z"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05B384B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46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47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"_Toc485131059"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3.3.2.7.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IntegrationExchangeFramework-V6R2013x.HF22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_Toc485131059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8" w:author="Charles guo" w:date="2017-06-13T15:28:00Z"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68B620C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49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50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"_Toc485131060"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3.3.2.8.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CollaborativeDesignforSolidWorksServer-V6R2013x.HF5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_Toc485131060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1" w:author="Charles guo" w:date="2017-06-13T15:28:00Z"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1C3D472B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52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53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"_Toc485131061"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3.3.2.9.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ENOVIABusinessProcessServices-V6R2013x.HF27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_Toc485131061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4" w:author="Charles guo" w:date="2017-06-13T15:28:00Z"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75E00A2B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155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56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"_Toc485131062"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</w:rPr>
              <w:t>生成</w:t>
            </w:r>
            <w:r w:rsidRPr="00BA35D5">
              <w:rPr>
                <w:rStyle w:val="a8"/>
                <w:noProof/>
                <w:lang w:eastAsia="zh-CN"/>
              </w:rPr>
              <w:t>OOTB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部署文件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_Toc485131062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7" w:author="Charles guo" w:date="2017-06-13T15:28:00Z"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EF313C0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58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59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"_Toc485131063"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</w:rPr>
              <w:t>执行</w:t>
            </w:r>
            <w:r w:rsidRPr="00BA35D5">
              <w:rPr>
                <w:rStyle w:val="a8"/>
                <w:noProof/>
              </w:rPr>
              <w:t>WAR UTILITY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_Toc485131063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0" w:author="Charles guo" w:date="2017-06-13T15:28:00Z"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E49779B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61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62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"_Toc485131064"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</w:rPr>
              <w:t>修改</w:t>
            </w:r>
            <w:r w:rsidRPr="00BA35D5">
              <w:rPr>
                <w:rStyle w:val="a8"/>
                <w:noProof/>
              </w:rPr>
              <w:t>properties</w:t>
            </w:r>
            <w:r w:rsidRPr="00BA35D5">
              <w:rPr>
                <w:rStyle w:val="a8"/>
                <w:rFonts w:hint="eastAsia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_Toc485131064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3" w:author="Charles guo" w:date="2017-06-13T15:28:00Z"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37E3A65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64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65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"_Toc485131065"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3.3.3.3.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</w:rPr>
              <w:t>拷贝部署文件到部署目录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_Toc485131065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6" w:author="Charles guo" w:date="2017-06-13T15:28:00Z"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C92FA4D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167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68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"_Toc485131066"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操作系统环境变量配置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_Toc485131066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9" w:author="Charles guo" w:date="2017-06-13T15:28:00Z"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6D992BFE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170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71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"_Toc485131067"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enovia.ini</w:t>
            </w:r>
            <w:r w:rsidRPr="00BA35D5">
              <w:rPr>
                <w:rStyle w:val="a8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_Toc485131067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2" w:author="Charles guo" w:date="2017-06-13T15:28:00Z"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839AF2E" w14:textId="77777777" w:rsidR="00A90E80" w:rsidRDefault="00A90E80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ins w:id="173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74" w:author="Charles guo" w:date="2017-06-13T15:28:00Z">
            <w:r w:rsidRPr="00BA35D5">
              <w:rPr>
                <w:rStyle w:val="a8"/>
                <w:noProof/>
              </w:rPr>
              <w:lastRenderedPageBreak/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"_Toc485131068"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APACHE+TOMCAT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_Toc485131068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5" w:author="Charles guo" w:date="2017-06-13T15:28:00Z"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8022D96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176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77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"_Toc485131069"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Apache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_Toc485131069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8" w:author="Charles guo" w:date="2017-06-13T15:28:00Z"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169B9DF9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79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80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"_Toc485131070"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</w:rPr>
              <w:t>安装</w:t>
            </w:r>
            <w:r w:rsidRPr="00BA35D5">
              <w:rPr>
                <w:rStyle w:val="a8"/>
                <w:noProof/>
              </w:rPr>
              <w:t>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_Toc485131070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1" w:author="Charles guo" w:date="2017-06-13T15:28:00Z"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6B08220F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82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83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"_Toc485131071"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</w:rPr>
              <w:t>安装</w:t>
            </w:r>
            <w:r w:rsidRPr="00BA35D5">
              <w:rPr>
                <w:rStyle w:val="a8"/>
                <w:noProof/>
              </w:rPr>
              <w:t>mod_jk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_Toc485131071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4" w:author="Charles guo" w:date="2017-06-13T15:28:00Z"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20F9A07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85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86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"_Toc485131072"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</w:rPr>
              <w:t>配置</w:t>
            </w:r>
            <w:r w:rsidRPr="00BA35D5">
              <w:rPr>
                <w:rStyle w:val="a8"/>
                <w:noProof/>
              </w:rPr>
              <w:t>load balance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_Toc485131072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7" w:author="Charles guo" w:date="2017-06-13T15:28:00Z"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1B94CCB2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188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89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"_Toc485131073"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tomcat1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_Toc485131073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0" w:author="Charles guo" w:date="2017-06-13T15:28:00Z"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67D8D73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91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92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"_Toc485131074"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catalina.bat</w:t>
            </w:r>
            <w:r w:rsidRPr="00BA35D5">
              <w:rPr>
                <w:rStyle w:val="a8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_Toc485131074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3" w:author="Charles guo" w:date="2017-06-13T15:28:00Z"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09A844E1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94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95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"_Toc485131075"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startup.bat</w:t>
            </w:r>
            <w:r w:rsidRPr="00BA35D5">
              <w:rPr>
                <w:rStyle w:val="a8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_Toc485131075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6" w:author="Charles guo" w:date="2017-06-13T15:28:00Z"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176725E3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197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198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"_Toc485131076"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server.xml</w:t>
            </w:r>
            <w:r w:rsidRPr="00BA35D5">
              <w:rPr>
                <w:rStyle w:val="a8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_Toc485131076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9" w:author="Charles guo" w:date="2017-06-13T15:28:00Z"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6B252724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200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01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"_Toc485131077"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</w:rPr>
              <w:t>创建</w:t>
            </w:r>
            <w:r w:rsidRPr="00BA35D5">
              <w:rPr>
                <w:rStyle w:val="a8"/>
                <w:noProof/>
              </w:rPr>
              <w:t>enovia.xml</w:t>
            </w:r>
            <w:r w:rsidRPr="00BA35D5">
              <w:rPr>
                <w:rStyle w:val="a8"/>
                <w:rFonts w:hint="eastAsia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_Toc485131077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2" w:author="Charles guo" w:date="2017-06-13T15:28:00Z"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0B5B7A54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203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04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"_Toc485131078"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tomcat2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_Toc485131078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5" w:author="Charles guo" w:date="2017-06-13T15:28:00Z"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F70B1DF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206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07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"_Toc485131079"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catalina.bat</w:t>
            </w:r>
            <w:r w:rsidRPr="00BA35D5">
              <w:rPr>
                <w:rStyle w:val="a8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_Toc485131079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8" w:author="Charles guo" w:date="2017-06-13T15:28:00Z"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1648B2F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209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10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"_Toc485131080"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startup.bat</w:t>
            </w:r>
            <w:r w:rsidRPr="00BA35D5">
              <w:rPr>
                <w:rStyle w:val="a8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_Toc485131080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1" w:author="Charles guo" w:date="2017-06-13T15:28:00Z"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793C5560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212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13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"_Toc485131081"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server.xml</w:t>
            </w:r>
            <w:r w:rsidRPr="00BA35D5">
              <w:rPr>
                <w:rStyle w:val="a8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_Toc485131081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4" w:author="Charles guo" w:date="2017-06-13T15:28:00Z"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1AA432C5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215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16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"_Toc485131082"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</w:rPr>
              <w:t>创建</w:t>
            </w:r>
            <w:r w:rsidRPr="00BA35D5">
              <w:rPr>
                <w:rStyle w:val="a8"/>
                <w:noProof/>
              </w:rPr>
              <w:t>enovia.xml</w:t>
            </w:r>
            <w:r w:rsidRPr="00BA35D5">
              <w:rPr>
                <w:rStyle w:val="a8"/>
                <w:rFonts w:hint="eastAsia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_Toc485131082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7" w:author="Charles guo" w:date="2017-06-13T15:28:00Z"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83C82D0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218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19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"_Toc485131083"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tomcat-schedule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_Toc485131083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0" w:author="Charles guo" w:date="2017-06-13T15:28:00Z"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47337D6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221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22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"_Toc485131084"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catalina.bat</w:t>
            </w:r>
            <w:r w:rsidRPr="00BA35D5">
              <w:rPr>
                <w:rStyle w:val="a8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_Toc485131084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3" w:author="Charles guo" w:date="2017-06-13T15:28:00Z"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331D127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224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25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"_Toc485131085"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startup.bat</w:t>
            </w:r>
            <w:r w:rsidRPr="00BA35D5">
              <w:rPr>
                <w:rStyle w:val="a8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_Toc485131085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6" w:author="Charles guo" w:date="2017-06-13T15:28:00Z"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693198C9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227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28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"_Toc485131086"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</w:rPr>
              <w:t>server.xml</w:t>
            </w:r>
            <w:r w:rsidRPr="00BA35D5">
              <w:rPr>
                <w:rStyle w:val="a8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_Toc485131086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9" w:author="Charles guo" w:date="2017-06-13T15:28:00Z"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2EBF4C22" w14:textId="77777777" w:rsidR="00A90E80" w:rsidRDefault="00A90E80">
          <w:pPr>
            <w:pStyle w:val="50"/>
            <w:tabs>
              <w:tab w:val="left" w:pos="2551"/>
              <w:tab w:val="right" w:leader="dot" w:pos="8296"/>
            </w:tabs>
            <w:ind w:left="1760"/>
            <w:rPr>
              <w:ins w:id="230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31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"_Toc485131087"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</w:rPr>
              <w:t>3.4.4.4.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</w:rPr>
              <w:t>创建</w:t>
            </w:r>
            <w:r w:rsidRPr="00BA35D5">
              <w:rPr>
                <w:rStyle w:val="a8"/>
                <w:noProof/>
              </w:rPr>
              <w:t>enovia.xml</w:t>
            </w:r>
            <w:r w:rsidRPr="00BA35D5">
              <w:rPr>
                <w:rStyle w:val="a8"/>
                <w:rFonts w:hint="eastAsia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_Toc485131087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32" w:author="Charles guo" w:date="2017-06-13T15:28:00Z"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7BD88A84" w14:textId="77777777" w:rsidR="00A90E80" w:rsidRDefault="00A90E80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ins w:id="233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34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"_Toc485131088"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Schema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导入工具安装配置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_Toc485131088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35" w:author="Charles guo" w:date="2017-06-13T15:28:00Z"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D46E5CF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236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37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"_Toc485131089"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</w:t>
            </w:r>
            <w:r w:rsidRPr="00BA35D5">
              <w:rPr>
                <w:rStyle w:val="a8"/>
                <w:noProof/>
                <w:lang w:eastAsia="zh-CN"/>
              </w:rPr>
              <w:t>emxLibSchemaAgent_V6R2011x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_Toc485131089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38" w:author="Charles guo" w:date="2017-06-13T15:28:00Z"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63EB19C7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239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40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"_Toc485131090"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安装后配置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_Toc485131090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41" w:author="Charles guo" w:date="2017-06-13T15:28:00Z"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D48D07E" w14:textId="77777777" w:rsidR="00A90E80" w:rsidRDefault="00A90E80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ins w:id="242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43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"_Toc485131091"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noProof/>
                <w:lang w:eastAsia="zh-CN"/>
              </w:rPr>
              <w:t>AutoVue Server</w:t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_Toc485131091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44" w:author="Charles guo" w:date="2017-06-13T15:28:00Z"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7D734C82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245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46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"_Toc485131092"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软件安装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_Toc485131092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47" w:author="Charles guo" w:date="2017-06-13T15:28:00Z"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4B4B1628" w14:textId="77777777" w:rsidR="00A90E80" w:rsidRDefault="00A90E80">
          <w:pPr>
            <w:pStyle w:val="40"/>
            <w:tabs>
              <w:tab w:val="left" w:pos="1966"/>
              <w:tab w:val="right" w:leader="dot" w:pos="8296"/>
            </w:tabs>
            <w:ind w:left="1320"/>
            <w:rPr>
              <w:ins w:id="248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ins w:id="249" w:author="Charles guo" w:date="2017-06-13T15:28:00Z">
            <w:r w:rsidRPr="00BA35D5">
              <w:rPr>
                <w:rStyle w:val="a8"/>
                <w:noProof/>
              </w:rPr>
              <w:fldChar w:fldCharType="begin"/>
            </w:r>
            <w:r w:rsidRPr="00BA35D5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"_Toc485131093"</w:instrText>
            </w:r>
            <w:r w:rsidRPr="00BA35D5">
              <w:rPr>
                <w:rStyle w:val="a8"/>
                <w:noProof/>
              </w:rPr>
              <w:instrText xml:space="preserve"> </w:instrText>
            </w:r>
            <w:r w:rsidRPr="00BA35D5">
              <w:rPr>
                <w:rStyle w:val="a8"/>
                <w:noProof/>
              </w:rPr>
              <w:fldChar w:fldCharType="separate"/>
            </w:r>
            <w:r w:rsidRPr="00BA35D5">
              <w:rPr>
                <w:rStyle w:val="a8"/>
                <w:noProof/>
                <w:lang w:eastAsia="zh-CN"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BA35D5">
              <w:rPr>
                <w:rStyle w:val="a8"/>
                <w:rFonts w:hint="eastAsia"/>
                <w:noProof/>
                <w:lang w:eastAsia="zh-CN"/>
              </w:rPr>
              <w:t>软件配置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_Toc485131093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50" w:author="Charles guo" w:date="2017-06-13T15:28:00Z"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  <w:r w:rsidRPr="00BA35D5">
              <w:rPr>
                <w:rStyle w:val="a8"/>
                <w:noProof/>
              </w:rPr>
              <w:fldChar w:fldCharType="end"/>
            </w:r>
          </w:ins>
        </w:p>
        <w:p w14:paraId="3269D207" w14:textId="77777777" w:rsidR="00B90362" w:rsidDel="00A90E80" w:rsidRDefault="00B90362">
          <w:pPr>
            <w:pStyle w:val="10"/>
            <w:tabs>
              <w:tab w:val="right" w:leader="dot" w:pos="8296"/>
            </w:tabs>
            <w:rPr>
              <w:del w:id="251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252" w:author="Charles guo" w:date="2017-06-13T15:28:00Z">
            <w:r w:rsidRPr="00A90E80" w:rsidDel="00A90E80">
              <w:rPr>
                <w:rFonts w:hint="eastAsia"/>
                <w:rPrChange w:id="253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lastRenderedPageBreak/>
              <w:delText>文档控制</w:delText>
            </w:r>
            <w:r w:rsidDel="00A90E80">
              <w:rPr>
                <w:noProof/>
                <w:webHidden/>
              </w:rPr>
              <w:tab/>
              <w:delText>2</w:delText>
            </w:r>
          </w:del>
        </w:p>
        <w:p w14:paraId="20AB17E2" w14:textId="77777777" w:rsidR="00B90362" w:rsidDel="00A90E80" w:rsidRDefault="00B90362" w:rsidP="00B90362">
          <w:pPr>
            <w:pStyle w:val="20"/>
            <w:tabs>
              <w:tab w:val="right" w:leader="dot" w:pos="8296"/>
            </w:tabs>
            <w:ind w:left="440"/>
            <w:rPr>
              <w:del w:id="254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255" w:author="Charles guo" w:date="2017-06-13T15:28:00Z">
            <w:r w:rsidRPr="00A90E80" w:rsidDel="00A90E80">
              <w:rPr>
                <w:rFonts w:hint="eastAsia"/>
                <w:rPrChange w:id="256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文档编写记录</w:delText>
            </w:r>
            <w:r w:rsidDel="00A90E80">
              <w:rPr>
                <w:noProof/>
                <w:webHidden/>
              </w:rPr>
              <w:tab/>
              <w:delText>2</w:delText>
            </w:r>
          </w:del>
        </w:p>
        <w:p w14:paraId="5EBFFB90" w14:textId="77777777" w:rsidR="00B90362" w:rsidDel="00A90E80" w:rsidRDefault="00B90362" w:rsidP="00B90362">
          <w:pPr>
            <w:pStyle w:val="20"/>
            <w:tabs>
              <w:tab w:val="right" w:leader="dot" w:pos="8296"/>
            </w:tabs>
            <w:ind w:left="440"/>
            <w:rPr>
              <w:del w:id="257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258" w:author="Charles guo" w:date="2017-06-13T15:28:00Z">
            <w:r w:rsidRPr="00A90E80" w:rsidDel="00A90E80">
              <w:rPr>
                <w:rFonts w:hint="eastAsia"/>
                <w:rPrChange w:id="259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文档审核记录</w:delText>
            </w:r>
            <w:r w:rsidDel="00A90E80">
              <w:rPr>
                <w:noProof/>
                <w:webHidden/>
              </w:rPr>
              <w:tab/>
              <w:delText>2</w:delText>
            </w:r>
          </w:del>
        </w:p>
        <w:p w14:paraId="0622A193" w14:textId="77777777" w:rsidR="00B90362" w:rsidDel="00A90E80" w:rsidRDefault="00B90362">
          <w:pPr>
            <w:pStyle w:val="10"/>
            <w:tabs>
              <w:tab w:val="right" w:leader="dot" w:pos="8296"/>
            </w:tabs>
            <w:rPr>
              <w:del w:id="260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261" w:author="Charles guo" w:date="2017-06-13T15:28:00Z">
            <w:r w:rsidRPr="00A90E80" w:rsidDel="00A90E80">
              <w:rPr>
                <w:rFonts w:hint="eastAsia"/>
                <w:rPrChange w:id="262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目录</w:delText>
            </w:r>
            <w:r w:rsidDel="00A90E80">
              <w:rPr>
                <w:noProof/>
                <w:webHidden/>
              </w:rPr>
              <w:tab/>
              <w:delText>3</w:delText>
            </w:r>
          </w:del>
        </w:p>
        <w:p w14:paraId="799D4B35" w14:textId="77777777" w:rsidR="00B90362" w:rsidDel="00A90E80" w:rsidRDefault="00B90362">
          <w:pPr>
            <w:pStyle w:val="10"/>
            <w:tabs>
              <w:tab w:val="right" w:leader="dot" w:pos="8296"/>
            </w:tabs>
            <w:rPr>
              <w:del w:id="263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264" w:author="Charles guo" w:date="2017-06-13T15:28:00Z">
            <w:r w:rsidRPr="00A90E80" w:rsidDel="00A90E80">
              <w:rPr>
                <w:rFonts w:hint="eastAsia"/>
                <w:rPrChange w:id="265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文档概述</w:delText>
            </w:r>
            <w:r w:rsidDel="00A90E80">
              <w:rPr>
                <w:noProof/>
                <w:webHidden/>
              </w:rPr>
              <w:tab/>
              <w:delText>6</w:delText>
            </w:r>
          </w:del>
        </w:p>
        <w:p w14:paraId="225B230C" w14:textId="77777777" w:rsidR="00B90362" w:rsidDel="00A90E80" w:rsidRDefault="00B90362" w:rsidP="00B90362">
          <w:pPr>
            <w:pStyle w:val="20"/>
            <w:tabs>
              <w:tab w:val="left" w:pos="840"/>
              <w:tab w:val="right" w:leader="dot" w:pos="8296"/>
            </w:tabs>
            <w:ind w:left="440"/>
            <w:rPr>
              <w:del w:id="266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267" w:author="Charles guo" w:date="2017-06-13T15:28:00Z">
            <w:r w:rsidRPr="00A90E80" w:rsidDel="00A90E80">
              <w:rPr>
                <w:rPrChange w:id="268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1.</w:delText>
            </w:r>
            <w:r w:rsidDel="00A90E80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A90E80" w:rsidDel="00A90E80">
              <w:rPr>
                <w:rFonts w:hint="eastAsia"/>
                <w:rPrChange w:id="269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编写本文档的目的</w:delText>
            </w:r>
            <w:r w:rsidDel="00A90E80">
              <w:rPr>
                <w:noProof/>
                <w:webHidden/>
              </w:rPr>
              <w:tab/>
              <w:delText>6</w:delText>
            </w:r>
          </w:del>
        </w:p>
        <w:p w14:paraId="1D5C4154" w14:textId="77777777" w:rsidR="00B90362" w:rsidDel="00A90E80" w:rsidRDefault="00B90362">
          <w:pPr>
            <w:pStyle w:val="10"/>
            <w:tabs>
              <w:tab w:val="right" w:leader="dot" w:pos="8296"/>
            </w:tabs>
            <w:rPr>
              <w:del w:id="270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271" w:author="Charles guo" w:date="2017-06-13T15:28:00Z">
            <w:r w:rsidRPr="00A90E80" w:rsidDel="00A90E80">
              <w:rPr>
                <w:rFonts w:hint="eastAsia"/>
                <w:rPrChange w:id="272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安装配置步骤</w:delText>
            </w:r>
            <w:r w:rsidDel="00A90E80">
              <w:rPr>
                <w:noProof/>
                <w:webHidden/>
              </w:rPr>
              <w:tab/>
              <w:delText>6</w:delText>
            </w:r>
          </w:del>
        </w:p>
        <w:p w14:paraId="7742EF4E" w14:textId="77777777" w:rsidR="00B90362" w:rsidDel="00A90E80" w:rsidRDefault="00B90362" w:rsidP="00B90362">
          <w:pPr>
            <w:pStyle w:val="20"/>
            <w:tabs>
              <w:tab w:val="left" w:pos="840"/>
              <w:tab w:val="right" w:leader="dot" w:pos="8296"/>
            </w:tabs>
            <w:ind w:left="440"/>
            <w:rPr>
              <w:del w:id="273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274" w:author="Charles guo" w:date="2017-06-13T15:28:00Z">
            <w:r w:rsidRPr="00A90E80" w:rsidDel="00A90E80">
              <w:rPr>
                <w:rPrChange w:id="275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1.</w:delText>
            </w:r>
            <w:r w:rsidDel="00A90E80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A90E80" w:rsidDel="00A90E80">
              <w:rPr>
                <w:rFonts w:hint="eastAsia"/>
                <w:rPrChange w:id="276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服务器及操作系统配置</w:delText>
            </w:r>
            <w:r w:rsidDel="00A90E80">
              <w:rPr>
                <w:noProof/>
                <w:webHidden/>
              </w:rPr>
              <w:tab/>
              <w:delText>6</w:delText>
            </w:r>
          </w:del>
        </w:p>
        <w:p w14:paraId="5DE38197" w14:textId="77777777" w:rsidR="00B90362" w:rsidDel="00A90E80" w:rsidRDefault="00B90362" w:rsidP="00B90362">
          <w:pPr>
            <w:pStyle w:val="20"/>
            <w:tabs>
              <w:tab w:val="left" w:pos="840"/>
              <w:tab w:val="right" w:leader="dot" w:pos="8296"/>
            </w:tabs>
            <w:ind w:left="440"/>
            <w:rPr>
              <w:del w:id="277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278" w:author="Charles guo" w:date="2017-06-13T15:28:00Z">
            <w:r w:rsidRPr="00A90E80" w:rsidDel="00A90E80">
              <w:rPr>
                <w:rPrChange w:id="279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2.</w:delText>
            </w:r>
            <w:r w:rsidDel="00A90E80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A90E80" w:rsidDel="00A90E80">
              <w:rPr>
                <w:rFonts w:hint="eastAsia"/>
                <w:rPrChange w:id="280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数据库服务器</w:delText>
            </w:r>
            <w:r w:rsidRPr="00A90E80" w:rsidDel="00A90E80">
              <w:rPr>
                <w:rPrChange w:id="281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(192.168.80.11)</w:delText>
            </w:r>
            <w:r w:rsidRPr="00A90E80" w:rsidDel="00A90E80">
              <w:rPr>
                <w:rFonts w:hint="eastAsia"/>
                <w:rPrChange w:id="282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上软件安装配置</w:delText>
            </w:r>
            <w:r w:rsidDel="00A90E80">
              <w:rPr>
                <w:noProof/>
                <w:webHidden/>
              </w:rPr>
              <w:tab/>
              <w:delText>6</w:delText>
            </w:r>
          </w:del>
        </w:p>
        <w:p w14:paraId="7BEF5A3D" w14:textId="77777777" w:rsidR="00B90362" w:rsidDel="00A90E80" w:rsidRDefault="00B90362" w:rsidP="00B90362">
          <w:pPr>
            <w:pStyle w:val="30"/>
            <w:tabs>
              <w:tab w:val="left" w:pos="1470"/>
              <w:tab w:val="right" w:leader="dot" w:pos="8296"/>
            </w:tabs>
            <w:ind w:left="880"/>
            <w:rPr>
              <w:del w:id="283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284" w:author="Charles guo" w:date="2017-06-13T15:28:00Z">
            <w:r w:rsidRPr="00A90E80" w:rsidDel="00A90E80">
              <w:rPr>
                <w:rPrChange w:id="285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2.1.</w:delText>
            </w:r>
            <w:r w:rsidDel="00A90E80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A90E80" w:rsidDel="00A90E80">
              <w:rPr>
                <w:rPrChange w:id="286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ORACLE</w:delText>
            </w:r>
            <w:r w:rsidRPr="00A90E80" w:rsidDel="00A90E80">
              <w:rPr>
                <w:rFonts w:hint="eastAsia"/>
                <w:rPrChange w:id="287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数据库软件安装配置</w:delText>
            </w:r>
            <w:r w:rsidDel="00A90E80">
              <w:rPr>
                <w:noProof/>
                <w:webHidden/>
              </w:rPr>
              <w:tab/>
              <w:delText>6</w:delText>
            </w:r>
          </w:del>
        </w:p>
        <w:p w14:paraId="2865D4F1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288" w:author="Charles guo" w:date="2017-06-13T15:28:00Z"/>
              <w:noProof/>
            </w:rPr>
          </w:pPr>
          <w:del w:id="289" w:author="Charles guo" w:date="2017-06-13T15:28:00Z">
            <w:r w:rsidRPr="00A90E80" w:rsidDel="00A90E80">
              <w:rPr>
                <w:rPrChange w:id="290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2.1.1.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291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安装</w:delText>
            </w:r>
            <w:r w:rsidRPr="00A90E80" w:rsidDel="00A90E80">
              <w:rPr>
                <w:rPrChange w:id="292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oracle11g R2</w:delText>
            </w:r>
            <w:r w:rsidRPr="00A90E80" w:rsidDel="00A90E80">
              <w:rPr>
                <w:rFonts w:hint="eastAsia"/>
                <w:rPrChange w:id="293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版本的数据库主体</w:delText>
            </w:r>
            <w:r w:rsidDel="00A90E80">
              <w:rPr>
                <w:noProof/>
                <w:webHidden/>
              </w:rPr>
              <w:tab/>
              <w:delText>6</w:delText>
            </w:r>
          </w:del>
        </w:p>
        <w:p w14:paraId="65A6E1EA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294" w:author="Charles guo" w:date="2017-06-13T15:28:00Z"/>
              <w:noProof/>
            </w:rPr>
          </w:pPr>
          <w:del w:id="295" w:author="Charles guo" w:date="2017-06-13T15:28:00Z">
            <w:r w:rsidRPr="00A90E80" w:rsidDel="00A90E80">
              <w:rPr>
                <w:rPrChange w:id="296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2.1.2.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297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配置</w:delText>
            </w:r>
            <w:r w:rsidRPr="00A90E80" w:rsidDel="00A90E80">
              <w:rPr>
                <w:rPrChange w:id="298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listener</w:delText>
            </w:r>
            <w:r w:rsidDel="00A90E80">
              <w:rPr>
                <w:noProof/>
                <w:webHidden/>
              </w:rPr>
              <w:tab/>
              <w:delText>12</w:delText>
            </w:r>
          </w:del>
        </w:p>
        <w:p w14:paraId="4E35A8F8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299" w:author="Charles guo" w:date="2017-06-13T15:28:00Z"/>
              <w:noProof/>
            </w:rPr>
          </w:pPr>
          <w:del w:id="300" w:author="Charles guo" w:date="2017-06-13T15:28:00Z">
            <w:r w:rsidRPr="00A90E80" w:rsidDel="00A90E80">
              <w:rPr>
                <w:rPrChange w:id="301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2.1.3.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302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创建数据库实例</w:delText>
            </w:r>
            <w:r w:rsidDel="00A90E80">
              <w:rPr>
                <w:noProof/>
                <w:webHidden/>
              </w:rPr>
              <w:tab/>
              <w:delText>16</w:delText>
            </w:r>
          </w:del>
        </w:p>
        <w:p w14:paraId="7BA01F90" w14:textId="77777777" w:rsidR="00B90362" w:rsidDel="00A90E80" w:rsidRDefault="00B90362" w:rsidP="00B90362">
          <w:pPr>
            <w:pStyle w:val="40"/>
            <w:tabs>
              <w:tab w:val="left" w:pos="1946"/>
              <w:tab w:val="right" w:leader="dot" w:pos="8296"/>
            </w:tabs>
            <w:ind w:left="1320"/>
            <w:rPr>
              <w:del w:id="303" w:author="Charles guo" w:date="2017-06-13T15:28:00Z"/>
              <w:noProof/>
            </w:rPr>
          </w:pPr>
          <w:del w:id="304" w:author="Charles guo" w:date="2017-06-13T15:28:00Z">
            <w:r w:rsidRPr="00A90E80" w:rsidDel="00A90E80">
              <w:rPr>
                <w:rPrChange w:id="305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2.1.4.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306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ORACLE</w:delText>
            </w:r>
            <w:r w:rsidRPr="00A90E80" w:rsidDel="00A90E80">
              <w:rPr>
                <w:rFonts w:hint="eastAsia"/>
                <w:rPrChange w:id="307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数据库网络服务配置</w:delText>
            </w:r>
            <w:r w:rsidDel="00A90E80">
              <w:rPr>
                <w:noProof/>
                <w:webHidden/>
              </w:rPr>
              <w:tab/>
              <w:delText>26</w:delText>
            </w:r>
          </w:del>
        </w:p>
        <w:p w14:paraId="48E7BF9D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308" w:author="Charles guo" w:date="2017-06-13T15:28:00Z"/>
              <w:noProof/>
            </w:rPr>
          </w:pPr>
          <w:del w:id="309" w:author="Charles guo" w:date="2017-06-13T15:28:00Z">
            <w:r w:rsidRPr="00A90E80" w:rsidDel="00A90E80">
              <w:rPr>
                <w:rPrChange w:id="310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2.1.5.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311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安装完成后设置</w:delText>
            </w:r>
            <w:r w:rsidDel="00A90E80">
              <w:rPr>
                <w:noProof/>
                <w:webHidden/>
              </w:rPr>
              <w:tab/>
              <w:delText>32</w:delText>
            </w:r>
          </w:del>
        </w:p>
        <w:p w14:paraId="7DAEBDE0" w14:textId="77777777" w:rsidR="00B90362" w:rsidDel="00A90E80" w:rsidRDefault="00B90362" w:rsidP="00B90362">
          <w:pPr>
            <w:pStyle w:val="30"/>
            <w:tabs>
              <w:tab w:val="left" w:pos="1470"/>
              <w:tab w:val="right" w:leader="dot" w:pos="8296"/>
            </w:tabs>
            <w:ind w:left="880"/>
            <w:rPr>
              <w:del w:id="312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313" w:author="Charles guo" w:date="2017-06-13T15:28:00Z">
            <w:r w:rsidRPr="00A90E80" w:rsidDel="00A90E80">
              <w:rPr>
                <w:rPrChange w:id="314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2.2.</w:delText>
            </w:r>
            <w:r w:rsidDel="00A90E80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A90E80" w:rsidDel="00A90E80">
              <w:rPr>
                <w:rFonts w:hint="eastAsia"/>
                <w:rPrChange w:id="315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配置</w:delText>
            </w:r>
            <w:r w:rsidRPr="00A90E80" w:rsidDel="00A90E80">
              <w:rPr>
                <w:rPrChange w:id="316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ENOVIA</w:delText>
            </w:r>
            <w:r w:rsidRPr="00A90E80" w:rsidDel="00A90E80">
              <w:rPr>
                <w:rFonts w:hint="eastAsia"/>
                <w:rPrChange w:id="317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使用的表空间和用户</w:delText>
            </w:r>
            <w:r w:rsidDel="00A90E80">
              <w:rPr>
                <w:noProof/>
                <w:webHidden/>
              </w:rPr>
              <w:tab/>
              <w:delText>34</w:delText>
            </w:r>
          </w:del>
        </w:p>
        <w:p w14:paraId="33B74465" w14:textId="77777777" w:rsidR="00B90362" w:rsidDel="00A90E80" w:rsidRDefault="00B90362" w:rsidP="00B90362">
          <w:pPr>
            <w:pStyle w:val="20"/>
            <w:tabs>
              <w:tab w:val="left" w:pos="840"/>
              <w:tab w:val="right" w:leader="dot" w:pos="8296"/>
            </w:tabs>
            <w:ind w:left="440"/>
            <w:rPr>
              <w:del w:id="318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319" w:author="Charles guo" w:date="2017-06-13T15:28:00Z">
            <w:r w:rsidRPr="00A90E80" w:rsidDel="00A90E80">
              <w:rPr>
                <w:rPrChange w:id="320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</w:delText>
            </w:r>
            <w:r w:rsidDel="00A90E80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A90E80" w:rsidDel="00A90E80">
              <w:rPr>
                <w:rPrChange w:id="321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WEB APP</w:delText>
            </w:r>
            <w:r w:rsidRPr="00A90E80" w:rsidDel="00A90E80">
              <w:rPr>
                <w:rFonts w:hint="eastAsia"/>
                <w:rPrChange w:id="322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服务器</w:delText>
            </w:r>
            <w:r w:rsidRPr="00A90E80" w:rsidDel="00A90E80">
              <w:rPr>
                <w:rPrChange w:id="323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(192.168.80.12)</w:delText>
            </w:r>
            <w:r w:rsidRPr="00A90E80" w:rsidDel="00A90E80">
              <w:rPr>
                <w:rFonts w:hint="eastAsia"/>
                <w:rPrChange w:id="324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上软件安装配置</w:delText>
            </w:r>
            <w:r w:rsidDel="00A90E80">
              <w:rPr>
                <w:noProof/>
                <w:webHidden/>
              </w:rPr>
              <w:tab/>
              <w:delText>42</w:delText>
            </w:r>
          </w:del>
        </w:p>
        <w:p w14:paraId="18C7A0A6" w14:textId="77777777" w:rsidR="00B90362" w:rsidDel="00A90E80" w:rsidRDefault="00B90362" w:rsidP="00B90362">
          <w:pPr>
            <w:pStyle w:val="30"/>
            <w:tabs>
              <w:tab w:val="left" w:pos="1470"/>
              <w:tab w:val="right" w:leader="dot" w:pos="8296"/>
            </w:tabs>
            <w:ind w:left="880"/>
            <w:rPr>
              <w:del w:id="325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326" w:author="Charles guo" w:date="2017-06-13T15:28:00Z">
            <w:r w:rsidRPr="00A90E80" w:rsidDel="00A90E80">
              <w:rPr>
                <w:rPrChange w:id="327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3.1.</w:delText>
            </w:r>
            <w:r w:rsidDel="00A90E80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A90E80" w:rsidDel="00A90E80">
              <w:rPr>
                <w:rPrChange w:id="328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JDK</w:delText>
            </w:r>
            <w:r w:rsidRPr="00A90E80" w:rsidDel="00A90E80">
              <w:rPr>
                <w:rFonts w:hint="eastAsia"/>
                <w:rPrChange w:id="329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42</w:delText>
            </w:r>
          </w:del>
        </w:p>
        <w:p w14:paraId="3D6ABE7F" w14:textId="77777777" w:rsidR="00B90362" w:rsidDel="00A90E80" w:rsidRDefault="00B90362" w:rsidP="00B90362">
          <w:pPr>
            <w:pStyle w:val="30"/>
            <w:tabs>
              <w:tab w:val="left" w:pos="1470"/>
              <w:tab w:val="right" w:leader="dot" w:pos="8296"/>
            </w:tabs>
            <w:ind w:left="880"/>
            <w:rPr>
              <w:del w:id="330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331" w:author="Charles guo" w:date="2017-06-13T15:28:00Z">
            <w:r w:rsidRPr="00A90E80" w:rsidDel="00A90E80">
              <w:rPr>
                <w:rPrChange w:id="332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3.2.</w:delText>
            </w:r>
            <w:r w:rsidDel="00A90E80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A90E80" w:rsidDel="00A90E80">
              <w:rPr>
                <w:rPrChange w:id="333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ORACLE</w:delText>
            </w:r>
            <w:r w:rsidRPr="00A90E80" w:rsidDel="00A90E80">
              <w:rPr>
                <w:rFonts w:hint="eastAsia"/>
                <w:rPrChange w:id="334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客户端安装配置</w:delText>
            </w:r>
            <w:r w:rsidDel="00A90E80">
              <w:rPr>
                <w:noProof/>
                <w:webHidden/>
              </w:rPr>
              <w:tab/>
              <w:delText>42</w:delText>
            </w:r>
          </w:del>
        </w:p>
        <w:p w14:paraId="431ADED6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335" w:author="Charles guo" w:date="2017-06-13T15:28:00Z"/>
              <w:noProof/>
            </w:rPr>
          </w:pPr>
          <w:del w:id="336" w:author="Charles guo" w:date="2017-06-13T15:28:00Z">
            <w:r w:rsidRPr="00A90E80" w:rsidDel="00A90E80">
              <w:rPr>
                <w:rPrChange w:id="337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3.2.1.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338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安装</w:delText>
            </w:r>
            <w:r w:rsidRPr="00A90E80" w:rsidDel="00A90E80">
              <w:rPr>
                <w:rPrChange w:id="339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oracle11g R2</w:delText>
            </w:r>
            <w:r w:rsidRPr="00A90E80" w:rsidDel="00A90E80">
              <w:rPr>
                <w:rFonts w:hint="eastAsia"/>
                <w:rPrChange w:id="340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版本的客户端</w:delText>
            </w:r>
            <w:r w:rsidDel="00A90E80">
              <w:rPr>
                <w:noProof/>
                <w:webHidden/>
              </w:rPr>
              <w:tab/>
              <w:delText>42</w:delText>
            </w:r>
          </w:del>
        </w:p>
        <w:p w14:paraId="78E38344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341" w:author="Charles guo" w:date="2017-06-13T15:28:00Z"/>
              <w:noProof/>
            </w:rPr>
          </w:pPr>
          <w:del w:id="342" w:author="Charles guo" w:date="2017-06-13T15:28:00Z">
            <w:r w:rsidRPr="00A90E80" w:rsidDel="00A90E80">
              <w:rPr>
                <w:rPrChange w:id="343" w:author="Charles guo" w:date="2017-06-13T15:28:00Z">
                  <w:rPr>
                    <w:rStyle w:val="a8"/>
                    <w:noProof/>
                  </w:rPr>
                </w:rPrChange>
              </w:rPr>
              <w:delText>3.2.2.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344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配置客户端网络服务</w:delText>
            </w:r>
            <w:r w:rsidDel="00A90E80">
              <w:rPr>
                <w:noProof/>
                <w:webHidden/>
              </w:rPr>
              <w:tab/>
              <w:delText>47</w:delText>
            </w:r>
          </w:del>
        </w:p>
        <w:p w14:paraId="4B2FCB80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345" w:author="Charles guo" w:date="2017-06-13T15:28:00Z"/>
              <w:noProof/>
            </w:rPr>
          </w:pPr>
          <w:del w:id="346" w:author="Charles guo" w:date="2017-06-13T15:28:00Z">
            <w:r w:rsidRPr="00A90E80" w:rsidDel="00A90E80">
              <w:rPr>
                <w:rPrChange w:id="347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3.2.3.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348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安装完成后设置</w:delText>
            </w:r>
            <w:r w:rsidDel="00A90E80">
              <w:rPr>
                <w:noProof/>
                <w:webHidden/>
              </w:rPr>
              <w:tab/>
              <w:delText>53</w:delText>
            </w:r>
          </w:del>
        </w:p>
        <w:p w14:paraId="039EDAD3" w14:textId="77777777" w:rsidR="00B90362" w:rsidDel="00A90E80" w:rsidRDefault="00B90362" w:rsidP="00B90362">
          <w:pPr>
            <w:pStyle w:val="30"/>
            <w:tabs>
              <w:tab w:val="left" w:pos="1470"/>
              <w:tab w:val="right" w:leader="dot" w:pos="8296"/>
            </w:tabs>
            <w:ind w:left="880"/>
            <w:rPr>
              <w:del w:id="349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350" w:author="Charles guo" w:date="2017-06-13T15:28:00Z">
            <w:r w:rsidRPr="00A90E80" w:rsidDel="00A90E80">
              <w:rPr>
                <w:rPrChange w:id="351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3.3.</w:delText>
            </w:r>
            <w:r w:rsidDel="00A90E80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A90E80" w:rsidDel="00A90E80">
              <w:rPr>
                <w:rPrChange w:id="352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ENOVIA</w:delText>
            </w:r>
            <w:r w:rsidRPr="00A90E80" w:rsidDel="00A90E80">
              <w:rPr>
                <w:rFonts w:hint="eastAsia"/>
                <w:rPrChange w:id="353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系统环境软件安装配置</w:delText>
            </w:r>
            <w:r w:rsidDel="00A90E80">
              <w:rPr>
                <w:noProof/>
                <w:webHidden/>
              </w:rPr>
              <w:tab/>
              <w:delText>54</w:delText>
            </w:r>
          </w:del>
        </w:p>
        <w:p w14:paraId="003D84A8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354" w:author="Charles guo" w:date="2017-06-13T15:28:00Z"/>
              <w:noProof/>
            </w:rPr>
          </w:pPr>
          <w:del w:id="355" w:author="Charles guo" w:date="2017-06-13T15:28:00Z">
            <w:r w:rsidRPr="00A90E80" w:rsidDel="00A90E80">
              <w:rPr>
                <w:rPrChange w:id="356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3.3.1.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357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ENOVIA GA</w:delText>
            </w:r>
            <w:r w:rsidRPr="00A90E80" w:rsidDel="00A90E80">
              <w:rPr>
                <w:rFonts w:hint="eastAsia"/>
                <w:rPrChange w:id="358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54</w:delText>
            </w:r>
          </w:del>
        </w:p>
        <w:p w14:paraId="5316D6C1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359" w:author="Charles guo" w:date="2017-06-13T15:28:00Z"/>
              <w:noProof/>
            </w:rPr>
          </w:pPr>
          <w:del w:id="360" w:author="Charles guo" w:date="2017-06-13T15:28:00Z">
            <w:r w:rsidRPr="00A90E80" w:rsidDel="00A90E80">
              <w:rPr>
                <w:rPrChange w:id="361" w:author="Charles guo" w:date="2017-06-13T15:28:00Z">
                  <w:rPr>
                    <w:rStyle w:val="a8"/>
                    <w:noProof/>
                  </w:rPr>
                </w:rPrChange>
              </w:rPr>
              <w:delText>3.3.1.1.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362" w:author="Charles guo" w:date="2017-06-13T15:28:00Z">
                  <w:rPr>
                    <w:rStyle w:val="a8"/>
                    <w:noProof/>
                  </w:rPr>
                </w:rPrChange>
              </w:rPr>
              <w:delText>StudioModelingPlatformRichClient</w:delText>
            </w:r>
            <w:r w:rsidRPr="00A90E80" w:rsidDel="00A90E80">
              <w:rPr>
                <w:rFonts w:hint="eastAsia"/>
                <w:rPrChange w:id="363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54</w:delText>
            </w:r>
          </w:del>
        </w:p>
        <w:p w14:paraId="2E398D06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364" w:author="Charles guo" w:date="2017-06-13T15:28:00Z"/>
              <w:noProof/>
            </w:rPr>
          </w:pPr>
          <w:del w:id="365" w:author="Charles guo" w:date="2017-06-13T15:28:00Z">
            <w:r w:rsidRPr="00A90E80" w:rsidDel="00A90E80">
              <w:rPr>
                <w:rPrChange w:id="366" w:author="Charles guo" w:date="2017-06-13T15:28:00Z">
                  <w:rPr>
                    <w:rStyle w:val="a8"/>
                    <w:noProof/>
                  </w:rPr>
                </w:rPrChange>
              </w:rPr>
              <w:delText>3.3.1.2.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367" w:author="Charles guo" w:date="2017-06-13T15:28:00Z">
                  <w:rPr>
                    <w:rStyle w:val="a8"/>
                    <w:noProof/>
                  </w:rPr>
                </w:rPrChange>
              </w:rPr>
              <w:delText>LiveCollaborationServer</w:delText>
            </w:r>
            <w:r w:rsidRPr="00A90E80" w:rsidDel="00A90E80">
              <w:rPr>
                <w:rFonts w:hint="eastAsia"/>
                <w:rPrChange w:id="368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59</w:delText>
            </w:r>
          </w:del>
        </w:p>
        <w:p w14:paraId="70E3D80C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369" w:author="Charles guo" w:date="2017-06-13T15:28:00Z"/>
              <w:noProof/>
            </w:rPr>
          </w:pPr>
          <w:del w:id="370" w:author="Charles guo" w:date="2017-06-13T15:28:00Z">
            <w:r w:rsidRPr="00A90E80" w:rsidDel="00A90E80">
              <w:rPr>
                <w:rPrChange w:id="371" w:author="Charles guo" w:date="2017-06-13T15:28:00Z">
                  <w:rPr>
                    <w:rStyle w:val="a8"/>
                    <w:noProof/>
                  </w:rPr>
                </w:rPrChange>
              </w:rPr>
              <w:delText>3.3.1.3.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372" w:author="Charles guo" w:date="2017-06-13T15:28:00Z">
                  <w:rPr>
                    <w:rStyle w:val="a8"/>
                    <w:noProof/>
                  </w:rPr>
                </w:rPrChange>
              </w:rPr>
              <w:delText>BusinessProcessServices</w:delText>
            </w:r>
            <w:r w:rsidRPr="00A90E80" w:rsidDel="00A90E80">
              <w:rPr>
                <w:rFonts w:hint="eastAsia"/>
                <w:rPrChange w:id="373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66</w:delText>
            </w:r>
          </w:del>
        </w:p>
        <w:p w14:paraId="6FE43F64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374" w:author="Charles guo" w:date="2017-06-13T15:28:00Z"/>
              <w:noProof/>
            </w:rPr>
          </w:pPr>
          <w:del w:id="375" w:author="Charles guo" w:date="2017-06-13T15:28:00Z">
            <w:r w:rsidRPr="00A90E80" w:rsidDel="00A90E80">
              <w:rPr>
                <w:rPrChange w:id="376" w:author="Charles guo" w:date="2017-06-13T15:28:00Z">
                  <w:rPr>
                    <w:rStyle w:val="a8"/>
                    <w:noProof/>
                  </w:rPr>
                </w:rPrChange>
              </w:rPr>
              <w:delText>3.3.1.4.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377" w:author="Charles guo" w:date="2017-06-13T15:28:00Z">
                  <w:rPr>
                    <w:rStyle w:val="a8"/>
                    <w:noProof/>
                  </w:rPr>
                </w:rPrChange>
              </w:rPr>
              <w:delText>EngineeringCentral</w:delText>
            </w:r>
            <w:r w:rsidRPr="00A90E80" w:rsidDel="00A90E80">
              <w:rPr>
                <w:rFonts w:hint="eastAsia"/>
                <w:rPrChange w:id="378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72</w:delText>
            </w:r>
          </w:del>
        </w:p>
        <w:p w14:paraId="2260C30F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379" w:author="Charles guo" w:date="2017-06-13T15:28:00Z"/>
              <w:noProof/>
            </w:rPr>
          </w:pPr>
          <w:del w:id="380" w:author="Charles guo" w:date="2017-06-13T15:28:00Z">
            <w:r w:rsidRPr="00A90E80" w:rsidDel="00A90E80">
              <w:rPr>
                <w:rPrChange w:id="381" w:author="Charles guo" w:date="2017-06-13T15:28:00Z">
                  <w:rPr>
                    <w:rStyle w:val="a8"/>
                    <w:noProof/>
                  </w:rPr>
                </w:rPrChange>
              </w:rPr>
              <w:delText>3.3.1.5.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382" w:author="Charles guo" w:date="2017-06-13T15:28:00Z">
                  <w:rPr>
                    <w:rStyle w:val="a8"/>
                    <w:noProof/>
                  </w:rPr>
                </w:rPrChange>
              </w:rPr>
              <w:delText>LibraryCentral</w:delText>
            </w:r>
            <w:r w:rsidRPr="00A90E80" w:rsidDel="00A90E80">
              <w:rPr>
                <w:rFonts w:hint="eastAsia"/>
                <w:rPrChange w:id="383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75</w:delText>
            </w:r>
          </w:del>
        </w:p>
        <w:p w14:paraId="7527E74B" w14:textId="77777777" w:rsidR="00B90362" w:rsidDel="00A90E80" w:rsidRDefault="00B90362" w:rsidP="00B90362">
          <w:pPr>
            <w:pStyle w:val="50"/>
            <w:tabs>
              <w:tab w:val="left" w:pos="2524"/>
              <w:tab w:val="right" w:leader="dot" w:pos="8296"/>
            </w:tabs>
            <w:ind w:left="1760"/>
            <w:rPr>
              <w:del w:id="384" w:author="Charles guo" w:date="2017-06-13T15:28:00Z"/>
              <w:noProof/>
            </w:rPr>
          </w:pPr>
          <w:del w:id="385" w:author="Charles guo" w:date="2017-06-13T15:28:00Z">
            <w:r w:rsidRPr="00A90E80" w:rsidDel="00A90E80">
              <w:rPr>
                <w:rPrChange w:id="386" w:author="Charles guo" w:date="2017-06-13T15:28:00Z">
                  <w:rPr>
                    <w:rStyle w:val="a8"/>
                    <w:noProof/>
                  </w:rPr>
                </w:rPrChange>
              </w:rPr>
              <w:delText>3.3.1.6.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387" w:author="Charles guo" w:date="2017-06-13T15:28:00Z">
                  <w:rPr>
                    <w:rStyle w:val="a8"/>
                    <w:noProof/>
                  </w:rPr>
                </w:rPrChange>
              </w:rPr>
              <w:delText>Collaborative3DViewingwithAutoVueClient</w:delText>
            </w:r>
            <w:r w:rsidRPr="00A90E80" w:rsidDel="00A90E80">
              <w:rPr>
                <w:rFonts w:hint="eastAsia"/>
                <w:rPrChange w:id="388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79</w:delText>
            </w:r>
          </w:del>
        </w:p>
        <w:p w14:paraId="16E12814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389" w:author="Charles guo" w:date="2017-06-13T15:28:00Z"/>
              <w:noProof/>
            </w:rPr>
          </w:pPr>
          <w:del w:id="390" w:author="Charles guo" w:date="2017-06-13T15:28:00Z">
            <w:r w:rsidRPr="00A90E80" w:rsidDel="00A90E80">
              <w:rPr>
                <w:rPrChange w:id="391" w:author="Charles guo" w:date="2017-06-13T15:28:00Z">
                  <w:rPr>
                    <w:rStyle w:val="a8"/>
                    <w:noProof/>
                  </w:rPr>
                </w:rPrChange>
              </w:rPr>
              <w:delText>3.3.1.7.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392" w:author="Charles guo" w:date="2017-06-13T15:28:00Z">
                  <w:rPr>
                    <w:rStyle w:val="a8"/>
                    <w:noProof/>
                  </w:rPr>
                </w:rPrChange>
              </w:rPr>
              <w:delText>DesignerCentralFoundation</w:delText>
            </w:r>
            <w:r w:rsidRPr="00A90E80" w:rsidDel="00A90E80">
              <w:rPr>
                <w:rFonts w:hint="eastAsia"/>
                <w:rPrChange w:id="393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82</w:delText>
            </w:r>
          </w:del>
        </w:p>
        <w:p w14:paraId="56CB363F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394" w:author="Charles guo" w:date="2017-06-13T15:28:00Z"/>
              <w:noProof/>
            </w:rPr>
          </w:pPr>
          <w:del w:id="395" w:author="Charles guo" w:date="2017-06-13T15:28:00Z">
            <w:r w:rsidRPr="00A90E80" w:rsidDel="00A90E80">
              <w:rPr>
                <w:rPrChange w:id="396" w:author="Charles guo" w:date="2017-06-13T15:28:00Z">
                  <w:rPr>
                    <w:rStyle w:val="a8"/>
                    <w:noProof/>
                  </w:rPr>
                </w:rPrChange>
              </w:rPr>
              <w:delText>3.3.1.8.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397" w:author="Charles guo" w:date="2017-06-13T15:28:00Z">
                  <w:rPr>
                    <w:rStyle w:val="a8"/>
                    <w:noProof/>
                  </w:rPr>
                </w:rPrChange>
              </w:rPr>
              <w:delText>IntegrationExchangeFramework</w:delText>
            </w:r>
            <w:r w:rsidRPr="00A90E80" w:rsidDel="00A90E80">
              <w:rPr>
                <w:rFonts w:hint="eastAsia"/>
                <w:rPrChange w:id="398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85</w:delText>
            </w:r>
          </w:del>
        </w:p>
        <w:p w14:paraId="4CECE474" w14:textId="77777777" w:rsidR="00B90362" w:rsidDel="00A90E80" w:rsidRDefault="00B90362" w:rsidP="00B90362">
          <w:pPr>
            <w:pStyle w:val="50"/>
            <w:tabs>
              <w:tab w:val="left" w:pos="2524"/>
              <w:tab w:val="right" w:leader="dot" w:pos="8296"/>
            </w:tabs>
            <w:ind w:left="1760"/>
            <w:rPr>
              <w:del w:id="399" w:author="Charles guo" w:date="2017-06-13T15:28:00Z"/>
              <w:noProof/>
            </w:rPr>
          </w:pPr>
          <w:del w:id="400" w:author="Charles guo" w:date="2017-06-13T15:28:00Z">
            <w:r w:rsidRPr="00A90E80" w:rsidDel="00A90E80">
              <w:rPr>
                <w:rPrChange w:id="401" w:author="Charles guo" w:date="2017-06-13T15:28:00Z">
                  <w:rPr>
                    <w:rStyle w:val="a8"/>
                    <w:noProof/>
                  </w:rPr>
                </w:rPrChange>
              </w:rPr>
              <w:delText>3.3.1.9.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02" w:author="Charles guo" w:date="2017-06-13T15:28:00Z">
                  <w:rPr>
                    <w:rStyle w:val="a8"/>
                    <w:noProof/>
                  </w:rPr>
                </w:rPrChange>
              </w:rPr>
              <w:delText>CollaborativeDesignforSolidWorksServer</w:delText>
            </w:r>
            <w:r w:rsidRPr="00A90E80" w:rsidDel="00A90E80">
              <w:rPr>
                <w:rFonts w:hint="eastAsia"/>
                <w:rPrChange w:id="403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88</w:delText>
            </w:r>
          </w:del>
        </w:p>
        <w:p w14:paraId="3705209D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404" w:author="Charles guo" w:date="2017-06-13T15:28:00Z"/>
              <w:noProof/>
            </w:rPr>
          </w:pPr>
          <w:del w:id="405" w:author="Charles guo" w:date="2017-06-13T15:28:00Z">
            <w:r w:rsidRPr="00A90E80" w:rsidDel="00A90E80">
              <w:rPr>
                <w:rPrChange w:id="406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3.3.2.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07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 xml:space="preserve">ENOVIA Hotfix </w:delText>
            </w:r>
            <w:r w:rsidRPr="00A90E80" w:rsidDel="00A90E80">
              <w:rPr>
                <w:rFonts w:hint="eastAsia"/>
                <w:rPrChange w:id="408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91</w:delText>
            </w:r>
          </w:del>
        </w:p>
        <w:p w14:paraId="5AC10525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09" w:author="Charles guo" w:date="2017-06-13T15:28:00Z"/>
              <w:noProof/>
            </w:rPr>
          </w:pPr>
          <w:del w:id="410" w:author="Charles guo" w:date="2017-06-13T15:28:00Z">
            <w:r w:rsidRPr="00A90E80" w:rsidDel="00A90E80">
              <w:rPr>
                <w:rPrChange w:id="411" w:author="Charles guo" w:date="2017-06-13T15:28:00Z">
                  <w:rPr>
                    <w:rStyle w:val="a8"/>
                    <w:noProof/>
                  </w:rPr>
                </w:rPrChange>
              </w:rPr>
              <w:delText>3.3.2.1.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12" w:author="Charles guo" w:date="2017-06-13T15:28:00Z">
                  <w:rPr>
                    <w:rStyle w:val="a8"/>
                    <w:noProof/>
                  </w:rPr>
                </w:rPrChange>
              </w:rPr>
              <w:delText>StudioModelingPlatformRichClients-V6R2013x.HF50</w:delText>
            </w:r>
            <w:r w:rsidDel="00A90E80">
              <w:rPr>
                <w:noProof/>
                <w:webHidden/>
              </w:rPr>
              <w:tab/>
              <w:delText>91</w:delText>
            </w:r>
          </w:del>
        </w:p>
        <w:p w14:paraId="39EF3BAD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13" w:author="Charles guo" w:date="2017-06-13T15:28:00Z"/>
              <w:noProof/>
            </w:rPr>
          </w:pPr>
          <w:del w:id="414" w:author="Charles guo" w:date="2017-06-13T15:28:00Z">
            <w:r w:rsidRPr="00A90E80" w:rsidDel="00A90E80">
              <w:rPr>
                <w:rPrChange w:id="415" w:author="Charles guo" w:date="2017-06-13T15:28:00Z">
                  <w:rPr>
                    <w:rStyle w:val="a8"/>
                    <w:noProof/>
                  </w:rPr>
                </w:rPrChange>
              </w:rPr>
              <w:delText>3.3.2.2.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16" w:author="Charles guo" w:date="2017-06-13T15:28:00Z">
                  <w:rPr>
                    <w:rStyle w:val="a8"/>
                    <w:noProof/>
                  </w:rPr>
                </w:rPrChange>
              </w:rPr>
              <w:delText>LiveCollaborationServer-V6R2013x.HF56</w:delText>
            </w:r>
            <w:r w:rsidDel="00A90E80">
              <w:rPr>
                <w:noProof/>
                <w:webHidden/>
              </w:rPr>
              <w:tab/>
              <w:delText>92</w:delText>
            </w:r>
          </w:del>
        </w:p>
        <w:p w14:paraId="29D13085" w14:textId="77777777" w:rsidR="00B90362" w:rsidDel="00A90E80" w:rsidRDefault="00B90362" w:rsidP="00B90362">
          <w:pPr>
            <w:pStyle w:val="50"/>
            <w:tabs>
              <w:tab w:val="left" w:pos="2524"/>
              <w:tab w:val="right" w:leader="dot" w:pos="8296"/>
            </w:tabs>
            <w:ind w:left="1760"/>
            <w:rPr>
              <w:del w:id="417" w:author="Charles guo" w:date="2017-06-13T15:28:00Z"/>
              <w:noProof/>
            </w:rPr>
          </w:pPr>
          <w:del w:id="418" w:author="Charles guo" w:date="2017-06-13T15:28:00Z">
            <w:r w:rsidRPr="00A90E80" w:rsidDel="00A90E80">
              <w:rPr>
                <w:rPrChange w:id="419" w:author="Charles guo" w:date="2017-06-13T15:28:00Z">
                  <w:rPr>
                    <w:rStyle w:val="a8"/>
                    <w:noProof/>
                  </w:rPr>
                </w:rPrChange>
              </w:rPr>
              <w:delText>3.3.2.3.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20" w:author="Charles guo" w:date="2017-06-13T15:28:00Z">
                  <w:rPr>
                    <w:rStyle w:val="a8"/>
                    <w:noProof/>
                  </w:rPr>
                </w:rPrChange>
              </w:rPr>
              <w:delText>Collaborative3DViewingwithAutoVueClient-V6R2013x.HF4</w:delText>
            </w:r>
            <w:r w:rsidDel="00A90E80">
              <w:rPr>
                <w:noProof/>
                <w:webHidden/>
              </w:rPr>
              <w:tab/>
              <w:delText>94</w:delText>
            </w:r>
          </w:del>
        </w:p>
        <w:p w14:paraId="593F1B88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21" w:author="Charles guo" w:date="2017-06-13T15:28:00Z"/>
              <w:noProof/>
            </w:rPr>
          </w:pPr>
          <w:del w:id="422" w:author="Charles guo" w:date="2017-06-13T15:28:00Z">
            <w:r w:rsidRPr="00A90E80" w:rsidDel="00A90E80">
              <w:rPr>
                <w:rPrChange w:id="423" w:author="Charles guo" w:date="2017-06-13T15:28:00Z">
                  <w:rPr>
                    <w:rStyle w:val="a8"/>
                    <w:noProof/>
                  </w:rPr>
                </w:rPrChange>
              </w:rPr>
              <w:delText>3.3.2.4.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24" w:author="Charles guo" w:date="2017-06-13T15:28:00Z">
                  <w:rPr>
                    <w:rStyle w:val="a8"/>
                    <w:noProof/>
                  </w:rPr>
                </w:rPrChange>
              </w:rPr>
              <w:delText>LibraryCentral-V6R2013x.HF16</w:delText>
            </w:r>
            <w:r w:rsidDel="00A90E80">
              <w:rPr>
                <w:noProof/>
                <w:webHidden/>
              </w:rPr>
              <w:tab/>
              <w:delText>97</w:delText>
            </w:r>
          </w:del>
        </w:p>
        <w:p w14:paraId="6510199B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25" w:author="Charles guo" w:date="2017-06-13T15:28:00Z"/>
              <w:noProof/>
            </w:rPr>
          </w:pPr>
          <w:del w:id="426" w:author="Charles guo" w:date="2017-06-13T15:28:00Z">
            <w:r w:rsidRPr="00A90E80" w:rsidDel="00A90E80">
              <w:rPr>
                <w:rPrChange w:id="427" w:author="Charles guo" w:date="2017-06-13T15:28:00Z">
                  <w:rPr>
                    <w:rStyle w:val="a8"/>
                    <w:noProof/>
                  </w:rPr>
                </w:rPrChange>
              </w:rPr>
              <w:delText>3.3.2.5.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28" w:author="Charles guo" w:date="2017-06-13T15:28:00Z">
                  <w:rPr>
                    <w:rStyle w:val="a8"/>
                    <w:noProof/>
                  </w:rPr>
                </w:rPrChange>
              </w:rPr>
              <w:delText>EngineeringCentral-V6R2013x.HF20</w:delText>
            </w:r>
            <w:r w:rsidDel="00A90E80">
              <w:rPr>
                <w:noProof/>
                <w:webHidden/>
              </w:rPr>
              <w:tab/>
              <w:delText>100</w:delText>
            </w:r>
          </w:del>
        </w:p>
        <w:p w14:paraId="35B32A0C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29" w:author="Charles guo" w:date="2017-06-13T15:28:00Z"/>
              <w:noProof/>
            </w:rPr>
          </w:pPr>
          <w:del w:id="430" w:author="Charles guo" w:date="2017-06-13T15:28:00Z">
            <w:r w:rsidRPr="00A90E80" w:rsidDel="00A90E80">
              <w:rPr>
                <w:rPrChange w:id="431" w:author="Charles guo" w:date="2017-06-13T15:28:00Z">
                  <w:rPr>
                    <w:rStyle w:val="a8"/>
                    <w:noProof/>
                  </w:rPr>
                </w:rPrChange>
              </w:rPr>
              <w:delText>3.3.2.6.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32" w:author="Charles guo" w:date="2017-06-13T15:28:00Z">
                  <w:rPr>
                    <w:rStyle w:val="a8"/>
                    <w:noProof/>
                  </w:rPr>
                </w:rPrChange>
              </w:rPr>
              <w:delText>DesignerCentralFoundation-V6R2013x.HF22</w:delText>
            </w:r>
            <w:r w:rsidDel="00A90E80">
              <w:rPr>
                <w:noProof/>
                <w:webHidden/>
              </w:rPr>
              <w:tab/>
              <w:delText>103</w:delText>
            </w:r>
          </w:del>
        </w:p>
        <w:p w14:paraId="3560E6ED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33" w:author="Charles guo" w:date="2017-06-13T15:28:00Z"/>
              <w:noProof/>
            </w:rPr>
          </w:pPr>
          <w:del w:id="434" w:author="Charles guo" w:date="2017-06-13T15:28:00Z">
            <w:r w:rsidRPr="00A90E80" w:rsidDel="00A90E80">
              <w:rPr>
                <w:rPrChange w:id="435" w:author="Charles guo" w:date="2017-06-13T15:28:00Z">
                  <w:rPr>
                    <w:rStyle w:val="a8"/>
                    <w:noProof/>
                  </w:rPr>
                </w:rPrChange>
              </w:rPr>
              <w:delText>3.3.2.7.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36" w:author="Charles guo" w:date="2017-06-13T15:28:00Z">
                  <w:rPr>
                    <w:rStyle w:val="a8"/>
                    <w:noProof/>
                  </w:rPr>
                </w:rPrChange>
              </w:rPr>
              <w:delText>IntegrationExchangeFramework-V6R2013x.HF22</w:delText>
            </w:r>
            <w:r w:rsidDel="00A90E80">
              <w:rPr>
                <w:noProof/>
                <w:webHidden/>
              </w:rPr>
              <w:tab/>
              <w:delText>106</w:delText>
            </w:r>
          </w:del>
        </w:p>
        <w:p w14:paraId="6187E065" w14:textId="77777777" w:rsidR="00B90362" w:rsidDel="00A90E80" w:rsidRDefault="00B90362" w:rsidP="00B90362">
          <w:pPr>
            <w:pStyle w:val="50"/>
            <w:tabs>
              <w:tab w:val="left" w:pos="2524"/>
              <w:tab w:val="right" w:leader="dot" w:pos="8296"/>
            </w:tabs>
            <w:ind w:left="1760"/>
            <w:rPr>
              <w:del w:id="437" w:author="Charles guo" w:date="2017-06-13T15:28:00Z"/>
              <w:noProof/>
            </w:rPr>
          </w:pPr>
          <w:del w:id="438" w:author="Charles guo" w:date="2017-06-13T15:28:00Z">
            <w:r w:rsidRPr="00A90E80" w:rsidDel="00A90E80">
              <w:rPr>
                <w:rPrChange w:id="439" w:author="Charles guo" w:date="2017-06-13T15:28:00Z">
                  <w:rPr>
                    <w:rStyle w:val="a8"/>
                    <w:noProof/>
                  </w:rPr>
                </w:rPrChange>
              </w:rPr>
              <w:delText>3.3.2.8.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40" w:author="Charles guo" w:date="2017-06-13T15:28:00Z">
                  <w:rPr>
                    <w:rStyle w:val="a8"/>
                    <w:noProof/>
                  </w:rPr>
                </w:rPrChange>
              </w:rPr>
              <w:delText>CollaborativeDesignforSolidWorksServer-V6R2013x.HF5</w:delText>
            </w:r>
            <w:r w:rsidDel="00A90E80">
              <w:rPr>
                <w:noProof/>
                <w:webHidden/>
              </w:rPr>
              <w:tab/>
              <w:delText>109</w:delText>
            </w:r>
          </w:del>
        </w:p>
        <w:p w14:paraId="34B87BC7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41" w:author="Charles guo" w:date="2017-06-13T15:28:00Z"/>
              <w:noProof/>
            </w:rPr>
          </w:pPr>
          <w:del w:id="442" w:author="Charles guo" w:date="2017-06-13T15:28:00Z">
            <w:r w:rsidRPr="00A90E80" w:rsidDel="00A90E80">
              <w:rPr>
                <w:rPrChange w:id="443" w:author="Charles guo" w:date="2017-06-13T15:28:00Z">
                  <w:rPr>
                    <w:rStyle w:val="a8"/>
                    <w:noProof/>
                  </w:rPr>
                </w:rPrChange>
              </w:rPr>
              <w:delText>3.3.2.9.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44" w:author="Charles guo" w:date="2017-06-13T15:28:00Z">
                  <w:rPr>
                    <w:rStyle w:val="a8"/>
                    <w:noProof/>
                  </w:rPr>
                </w:rPrChange>
              </w:rPr>
              <w:delText>ENOVIABusinessProcessServices-V6R2013x.HF27</w:delText>
            </w:r>
            <w:r w:rsidDel="00A90E80">
              <w:rPr>
                <w:noProof/>
                <w:webHidden/>
              </w:rPr>
              <w:tab/>
              <w:delText>112</w:delText>
            </w:r>
          </w:del>
        </w:p>
        <w:p w14:paraId="24714927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445" w:author="Charles guo" w:date="2017-06-13T15:28:00Z"/>
              <w:noProof/>
            </w:rPr>
          </w:pPr>
          <w:del w:id="446" w:author="Charles guo" w:date="2017-06-13T15:28:00Z">
            <w:r w:rsidRPr="00A90E80" w:rsidDel="00A90E80">
              <w:rPr>
                <w:rPrChange w:id="447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3.3.3.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448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生成</w:delText>
            </w:r>
            <w:r w:rsidRPr="00A90E80" w:rsidDel="00A90E80">
              <w:rPr>
                <w:rPrChange w:id="449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OOTB</w:delText>
            </w:r>
            <w:r w:rsidRPr="00A90E80" w:rsidDel="00A90E80">
              <w:rPr>
                <w:rFonts w:hint="eastAsia"/>
                <w:rPrChange w:id="450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部署文件</w:delText>
            </w:r>
            <w:r w:rsidDel="00A90E80">
              <w:rPr>
                <w:noProof/>
                <w:webHidden/>
              </w:rPr>
              <w:tab/>
              <w:delText>115</w:delText>
            </w:r>
          </w:del>
        </w:p>
        <w:p w14:paraId="29101810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51" w:author="Charles guo" w:date="2017-06-13T15:28:00Z"/>
              <w:noProof/>
            </w:rPr>
          </w:pPr>
          <w:del w:id="452" w:author="Charles guo" w:date="2017-06-13T15:28:00Z">
            <w:r w:rsidRPr="00A90E80" w:rsidDel="00A90E80">
              <w:rPr>
                <w:rPrChange w:id="453" w:author="Charles guo" w:date="2017-06-13T15:28:00Z">
                  <w:rPr>
                    <w:rStyle w:val="a8"/>
                    <w:noProof/>
                  </w:rPr>
                </w:rPrChange>
              </w:rPr>
              <w:delText>3.3.3.1.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454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执行</w:delText>
            </w:r>
            <w:r w:rsidRPr="00A90E80" w:rsidDel="00A90E80">
              <w:rPr>
                <w:rPrChange w:id="455" w:author="Charles guo" w:date="2017-06-13T15:28:00Z">
                  <w:rPr>
                    <w:rStyle w:val="a8"/>
                    <w:noProof/>
                  </w:rPr>
                </w:rPrChange>
              </w:rPr>
              <w:delText>WAR UTILITY</w:delText>
            </w:r>
            <w:r w:rsidDel="00A90E80">
              <w:rPr>
                <w:noProof/>
                <w:webHidden/>
              </w:rPr>
              <w:tab/>
              <w:delText>115</w:delText>
            </w:r>
          </w:del>
        </w:p>
        <w:p w14:paraId="6977EECF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56" w:author="Charles guo" w:date="2017-06-13T15:28:00Z"/>
              <w:noProof/>
            </w:rPr>
          </w:pPr>
          <w:del w:id="457" w:author="Charles guo" w:date="2017-06-13T15:28:00Z">
            <w:r w:rsidRPr="00A90E80" w:rsidDel="00A90E80">
              <w:rPr>
                <w:rPrChange w:id="458" w:author="Charles guo" w:date="2017-06-13T15:28:00Z">
                  <w:rPr>
                    <w:rStyle w:val="a8"/>
                    <w:noProof/>
                  </w:rPr>
                </w:rPrChange>
              </w:rPr>
              <w:delText>3.3.3.2.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459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修改</w:delText>
            </w:r>
            <w:r w:rsidRPr="00A90E80" w:rsidDel="00A90E80">
              <w:rPr>
                <w:rPrChange w:id="460" w:author="Charles guo" w:date="2017-06-13T15:28:00Z">
                  <w:rPr>
                    <w:rStyle w:val="a8"/>
                    <w:noProof/>
                  </w:rPr>
                </w:rPrChange>
              </w:rPr>
              <w:delText>properties</w:delText>
            </w:r>
            <w:r w:rsidRPr="00A90E80" w:rsidDel="00A90E80">
              <w:rPr>
                <w:rFonts w:hint="eastAsia"/>
                <w:rPrChange w:id="461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文件</w:delText>
            </w:r>
            <w:r w:rsidDel="00A90E80">
              <w:rPr>
                <w:noProof/>
                <w:webHidden/>
              </w:rPr>
              <w:tab/>
              <w:delText>116</w:delText>
            </w:r>
          </w:del>
        </w:p>
        <w:p w14:paraId="3911629A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62" w:author="Charles guo" w:date="2017-06-13T15:28:00Z"/>
              <w:noProof/>
            </w:rPr>
          </w:pPr>
          <w:del w:id="463" w:author="Charles guo" w:date="2017-06-13T15:28:00Z">
            <w:r w:rsidRPr="00A90E80" w:rsidDel="00A90E80">
              <w:rPr>
                <w:rPrChange w:id="464" w:author="Charles guo" w:date="2017-06-13T15:28:00Z">
                  <w:rPr>
                    <w:rStyle w:val="a8"/>
                    <w:noProof/>
                  </w:rPr>
                </w:rPrChange>
              </w:rPr>
              <w:delText>3.3.3.3.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465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拷贝部署文件到部署目录</w:delText>
            </w:r>
            <w:r w:rsidDel="00A90E80">
              <w:rPr>
                <w:noProof/>
                <w:webHidden/>
              </w:rPr>
              <w:tab/>
              <w:delText>116</w:delText>
            </w:r>
          </w:del>
        </w:p>
        <w:p w14:paraId="6B007AE5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466" w:author="Charles guo" w:date="2017-06-13T15:28:00Z"/>
              <w:noProof/>
            </w:rPr>
          </w:pPr>
          <w:del w:id="467" w:author="Charles guo" w:date="2017-06-13T15:28:00Z">
            <w:r w:rsidRPr="00A90E80" w:rsidDel="00A90E80">
              <w:rPr>
                <w:rPrChange w:id="468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3.3.4.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469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操作系统环境变量配置</w:delText>
            </w:r>
            <w:r w:rsidDel="00A90E80">
              <w:rPr>
                <w:noProof/>
                <w:webHidden/>
              </w:rPr>
              <w:tab/>
              <w:delText>116</w:delText>
            </w:r>
          </w:del>
        </w:p>
        <w:p w14:paraId="0C7791F0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470" w:author="Charles guo" w:date="2017-06-13T15:28:00Z"/>
              <w:noProof/>
            </w:rPr>
          </w:pPr>
          <w:del w:id="471" w:author="Charles guo" w:date="2017-06-13T15:28:00Z">
            <w:r w:rsidRPr="00A90E80" w:rsidDel="00A90E80">
              <w:rPr>
                <w:rPrChange w:id="472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3.3.5.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73" w:author="Charles guo" w:date="2017-06-13T15:28:00Z">
                  <w:rPr>
                    <w:rStyle w:val="a8"/>
                    <w:noProof/>
                  </w:rPr>
                </w:rPrChange>
              </w:rPr>
              <w:delText>enovia.ini</w:delText>
            </w:r>
            <w:r w:rsidRPr="00A90E80" w:rsidDel="00A90E80">
              <w:rPr>
                <w:rFonts w:hint="eastAsia"/>
                <w:rPrChange w:id="474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配置</w:delText>
            </w:r>
            <w:r w:rsidDel="00A90E80">
              <w:rPr>
                <w:noProof/>
                <w:webHidden/>
              </w:rPr>
              <w:tab/>
              <w:delText>116</w:delText>
            </w:r>
          </w:del>
        </w:p>
        <w:p w14:paraId="622669A5" w14:textId="77777777" w:rsidR="00B90362" w:rsidDel="00A90E80" w:rsidRDefault="00B90362" w:rsidP="00B90362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del w:id="475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476" w:author="Charles guo" w:date="2017-06-13T15:28:00Z">
            <w:r w:rsidRPr="00A90E80" w:rsidDel="00A90E80">
              <w:rPr>
                <w:rPrChange w:id="477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3.4.</w:delText>
            </w:r>
            <w:r w:rsidDel="00A90E80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A90E80" w:rsidDel="00A90E80">
              <w:rPr>
                <w:rPrChange w:id="478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APACHE+TOMCAT</w:delText>
            </w:r>
            <w:r w:rsidRPr="00A90E80" w:rsidDel="00A90E80">
              <w:rPr>
                <w:rFonts w:hint="eastAsia"/>
                <w:rPrChange w:id="479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安装配置</w:delText>
            </w:r>
            <w:r w:rsidDel="00A90E80">
              <w:rPr>
                <w:noProof/>
                <w:webHidden/>
              </w:rPr>
              <w:tab/>
              <w:delText>117</w:delText>
            </w:r>
          </w:del>
        </w:p>
        <w:p w14:paraId="76AFC763" w14:textId="77777777" w:rsidR="00B90362" w:rsidDel="00A90E80" w:rsidRDefault="00B90362" w:rsidP="00B90362">
          <w:pPr>
            <w:pStyle w:val="40"/>
            <w:tabs>
              <w:tab w:val="left" w:pos="1950"/>
              <w:tab w:val="right" w:leader="dot" w:pos="8296"/>
            </w:tabs>
            <w:ind w:left="1320"/>
            <w:rPr>
              <w:del w:id="480" w:author="Charles guo" w:date="2017-06-13T15:28:00Z"/>
              <w:noProof/>
            </w:rPr>
          </w:pPr>
          <w:del w:id="481" w:author="Charles guo" w:date="2017-06-13T15:28:00Z">
            <w:r w:rsidRPr="00A90E80" w:rsidDel="00A90E80">
              <w:rPr>
                <w:rPrChange w:id="482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3.4.1.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483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Apache</w:delText>
            </w:r>
            <w:r w:rsidRPr="00A90E80" w:rsidDel="00A90E80">
              <w:rPr>
                <w:rFonts w:hint="eastAsia"/>
                <w:rPrChange w:id="484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安装配置</w:delText>
            </w:r>
            <w:r w:rsidDel="00A90E80">
              <w:rPr>
                <w:noProof/>
                <w:webHidden/>
              </w:rPr>
              <w:tab/>
              <w:delText>117</w:delText>
            </w:r>
          </w:del>
        </w:p>
        <w:p w14:paraId="5081291C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85" w:author="Charles guo" w:date="2017-06-13T15:28:00Z"/>
              <w:noProof/>
            </w:rPr>
          </w:pPr>
          <w:del w:id="486" w:author="Charles guo" w:date="2017-06-13T15:28:00Z">
            <w:r w:rsidRPr="00A90E80" w:rsidDel="00A90E80">
              <w:rPr>
                <w:rPrChange w:id="487" w:author="Charles guo" w:date="2017-06-13T15:28:00Z">
                  <w:rPr>
                    <w:rStyle w:val="a8"/>
                    <w:noProof/>
                  </w:rPr>
                </w:rPrChange>
              </w:rPr>
              <w:delText>3.4.1.1.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488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</w:delText>
            </w:r>
            <w:r w:rsidRPr="00A90E80" w:rsidDel="00A90E80">
              <w:rPr>
                <w:rPrChange w:id="489" w:author="Charles guo" w:date="2017-06-13T15:28:00Z">
                  <w:rPr>
                    <w:rStyle w:val="a8"/>
                    <w:noProof/>
                  </w:rPr>
                </w:rPrChange>
              </w:rPr>
              <w:delText>Apache</w:delText>
            </w:r>
            <w:r w:rsidDel="00A90E80">
              <w:rPr>
                <w:noProof/>
                <w:webHidden/>
              </w:rPr>
              <w:tab/>
              <w:delText>117</w:delText>
            </w:r>
          </w:del>
        </w:p>
        <w:p w14:paraId="0612F2AA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90" w:author="Charles guo" w:date="2017-06-13T15:28:00Z"/>
              <w:noProof/>
            </w:rPr>
          </w:pPr>
          <w:del w:id="491" w:author="Charles guo" w:date="2017-06-13T15:28:00Z">
            <w:r w:rsidRPr="00A90E80" w:rsidDel="00A90E80">
              <w:rPr>
                <w:rPrChange w:id="492" w:author="Charles guo" w:date="2017-06-13T15:28:00Z">
                  <w:rPr>
                    <w:rStyle w:val="a8"/>
                    <w:noProof/>
                  </w:rPr>
                </w:rPrChange>
              </w:rPr>
              <w:delText>3.4.1.2.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493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安装</w:delText>
            </w:r>
            <w:r w:rsidRPr="00A90E80" w:rsidDel="00A90E80">
              <w:rPr>
                <w:rPrChange w:id="494" w:author="Charles guo" w:date="2017-06-13T15:28:00Z">
                  <w:rPr>
                    <w:rStyle w:val="a8"/>
                    <w:noProof/>
                  </w:rPr>
                </w:rPrChange>
              </w:rPr>
              <w:delText>mod_jk</w:delText>
            </w:r>
            <w:r w:rsidDel="00A90E80">
              <w:rPr>
                <w:noProof/>
                <w:webHidden/>
              </w:rPr>
              <w:tab/>
              <w:delText>117</w:delText>
            </w:r>
          </w:del>
        </w:p>
        <w:p w14:paraId="1FF40EEB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495" w:author="Charles guo" w:date="2017-06-13T15:28:00Z"/>
              <w:noProof/>
            </w:rPr>
          </w:pPr>
          <w:del w:id="496" w:author="Charles guo" w:date="2017-06-13T15:28:00Z">
            <w:r w:rsidRPr="00A90E80" w:rsidDel="00A90E80">
              <w:rPr>
                <w:rPrChange w:id="497" w:author="Charles guo" w:date="2017-06-13T15:28:00Z">
                  <w:rPr>
                    <w:rStyle w:val="a8"/>
                    <w:noProof/>
                  </w:rPr>
                </w:rPrChange>
              </w:rPr>
              <w:delText>3.4.1.3.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498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配置</w:delText>
            </w:r>
            <w:r w:rsidRPr="00A90E80" w:rsidDel="00A90E80">
              <w:rPr>
                <w:rPrChange w:id="499" w:author="Charles guo" w:date="2017-06-13T15:28:00Z">
                  <w:rPr>
                    <w:rStyle w:val="a8"/>
                    <w:noProof/>
                  </w:rPr>
                </w:rPrChange>
              </w:rPr>
              <w:delText>load balance</w:delText>
            </w:r>
            <w:r w:rsidDel="00A90E80">
              <w:rPr>
                <w:noProof/>
                <w:webHidden/>
              </w:rPr>
              <w:tab/>
              <w:delText>117</w:delText>
            </w:r>
          </w:del>
        </w:p>
        <w:p w14:paraId="70ED18D2" w14:textId="77777777" w:rsidR="00B90362" w:rsidDel="00A90E80" w:rsidRDefault="00B90362" w:rsidP="00B90362">
          <w:pPr>
            <w:pStyle w:val="40"/>
            <w:tabs>
              <w:tab w:val="left" w:pos="1944"/>
              <w:tab w:val="right" w:leader="dot" w:pos="8296"/>
            </w:tabs>
            <w:ind w:left="1320"/>
            <w:rPr>
              <w:del w:id="500" w:author="Charles guo" w:date="2017-06-13T15:28:00Z"/>
              <w:noProof/>
            </w:rPr>
          </w:pPr>
          <w:del w:id="501" w:author="Charles guo" w:date="2017-06-13T15:28:00Z">
            <w:r w:rsidRPr="00A90E80" w:rsidDel="00A90E80">
              <w:rPr>
                <w:rPrChange w:id="502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3.4.2.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503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tomcat1</w:delText>
            </w:r>
            <w:r w:rsidRPr="00A90E80" w:rsidDel="00A90E80">
              <w:rPr>
                <w:rFonts w:hint="eastAsia"/>
                <w:rPrChange w:id="504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安装配置</w:delText>
            </w:r>
            <w:r w:rsidDel="00A90E80">
              <w:rPr>
                <w:noProof/>
                <w:webHidden/>
              </w:rPr>
              <w:tab/>
              <w:delText>119</w:delText>
            </w:r>
          </w:del>
        </w:p>
        <w:p w14:paraId="52DE2D1E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505" w:author="Charles guo" w:date="2017-06-13T15:28:00Z"/>
              <w:noProof/>
            </w:rPr>
          </w:pPr>
          <w:del w:id="506" w:author="Charles guo" w:date="2017-06-13T15:28:00Z">
            <w:r w:rsidRPr="00A90E80" w:rsidDel="00A90E80">
              <w:rPr>
                <w:rPrChange w:id="507" w:author="Charles guo" w:date="2017-06-13T15:28:00Z">
                  <w:rPr>
                    <w:rStyle w:val="a8"/>
                    <w:noProof/>
                  </w:rPr>
                </w:rPrChange>
              </w:rPr>
              <w:delText>3.4.2.1.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508" w:author="Charles guo" w:date="2017-06-13T15:28:00Z">
                  <w:rPr>
                    <w:rStyle w:val="a8"/>
                    <w:noProof/>
                  </w:rPr>
                </w:rPrChange>
              </w:rPr>
              <w:delText>catalina.bat</w:delText>
            </w:r>
            <w:r w:rsidRPr="00A90E80" w:rsidDel="00A90E80">
              <w:rPr>
                <w:rFonts w:hint="eastAsia"/>
                <w:rPrChange w:id="509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配置</w:delText>
            </w:r>
            <w:r w:rsidDel="00A90E80">
              <w:rPr>
                <w:noProof/>
                <w:webHidden/>
              </w:rPr>
              <w:tab/>
              <w:delText>119</w:delText>
            </w:r>
          </w:del>
        </w:p>
        <w:p w14:paraId="3075C96B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510" w:author="Charles guo" w:date="2017-06-13T15:28:00Z"/>
              <w:noProof/>
            </w:rPr>
          </w:pPr>
          <w:del w:id="511" w:author="Charles guo" w:date="2017-06-13T15:28:00Z">
            <w:r w:rsidRPr="00A90E80" w:rsidDel="00A90E80">
              <w:rPr>
                <w:rPrChange w:id="512" w:author="Charles guo" w:date="2017-06-13T15:28:00Z">
                  <w:rPr>
                    <w:rStyle w:val="a8"/>
                    <w:noProof/>
                  </w:rPr>
                </w:rPrChange>
              </w:rPr>
              <w:delText>3.4.2.2.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513" w:author="Charles guo" w:date="2017-06-13T15:28:00Z">
                  <w:rPr>
                    <w:rStyle w:val="a8"/>
                    <w:noProof/>
                  </w:rPr>
                </w:rPrChange>
              </w:rPr>
              <w:delText>startup.bat</w:delText>
            </w:r>
            <w:r w:rsidRPr="00A90E80" w:rsidDel="00A90E80">
              <w:rPr>
                <w:rFonts w:hint="eastAsia"/>
                <w:rPrChange w:id="514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配置</w:delText>
            </w:r>
            <w:r w:rsidDel="00A90E80">
              <w:rPr>
                <w:noProof/>
                <w:webHidden/>
              </w:rPr>
              <w:tab/>
              <w:delText>119</w:delText>
            </w:r>
          </w:del>
        </w:p>
        <w:p w14:paraId="31BCC877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515" w:author="Charles guo" w:date="2017-06-13T15:28:00Z"/>
              <w:noProof/>
            </w:rPr>
          </w:pPr>
          <w:del w:id="516" w:author="Charles guo" w:date="2017-06-13T15:28:00Z">
            <w:r w:rsidRPr="00A90E80" w:rsidDel="00A90E80">
              <w:rPr>
                <w:rPrChange w:id="517" w:author="Charles guo" w:date="2017-06-13T15:28:00Z">
                  <w:rPr>
                    <w:rStyle w:val="a8"/>
                    <w:noProof/>
                  </w:rPr>
                </w:rPrChange>
              </w:rPr>
              <w:delText>3.4.2.3.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PrChange w:id="518" w:author="Charles guo" w:date="2017-06-13T15:28:00Z">
                  <w:rPr>
                    <w:rStyle w:val="a8"/>
                    <w:noProof/>
                  </w:rPr>
                </w:rPrChange>
              </w:rPr>
              <w:delText>server.xml</w:delText>
            </w:r>
            <w:r w:rsidRPr="00A90E80" w:rsidDel="00A90E80">
              <w:rPr>
                <w:rFonts w:hint="eastAsia"/>
                <w:rPrChange w:id="519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配置</w:delText>
            </w:r>
            <w:r w:rsidDel="00A90E80">
              <w:rPr>
                <w:noProof/>
                <w:webHidden/>
              </w:rPr>
              <w:tab/>
              <w:delText>119</w:delText>
            </w:r>
          </w:del>
        </w:p>
        <w:p w14:paraId="326358B8" w14:textId="77777777" w:rsidR="00B90362" w:rsidDel="00A90E80" w:rsidRDefault="00B90362" w:rsidP="00B90362">
          <w:pPr>
            <w:pStyle w:val="50"/>
            <w:tabs>
              <w:tab w:val="left" w:pos="2528"/>
              <w:tab w:val="right" w:leader="dot" w:pos="8296"/>
            </w:tabs>
            <w:ind w:left="1760"/>
            <w:rPr>
              <w:del w:id="520" w:author="Charles guo" w:date="2017-06-13T15:28:00Z"/>
              <w:noProof/>
            </w:rPr>
          </w:pPr>
          <w:del w:id="521" w:author="Charles guo" w:date="2017-06-13T15:28:00Z">
            <w:r w:rsidRPr="00A90E80" w:rsidDel="00A90E80">
              <w:rPr>
                <w:rPrChange w:id="522" w:author="Charles guo" w:date="2017-06-13T15:28:00Z">
                  <w:rPr>
                    <w:rStyle w:val="a8"/>
                    <w:noProof/>
                  </w:rPr>
                </w:rPrChange>
              </w:rPr>
              <w:delText>3.4.2.4.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523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创建</w:delText>
            </w:r>
            <w:r w:rsidRPr="00A90E80" w:rsidDel="00A90E80">
              <w:rPr>
                <w:rPrChange w:id="524" w:author="Charles guo" w:date="2017-06-13T15:28:00Z">
                  <w:rPr>
                    <w:rStyle w:val="a8"/>
                    <w:noProof/>
                  </w:rPr>
                </w:rPrChange>
              </w:rPr>
              <w:delText>enovia.xml</w:delText>
            </w:r>
            <w:r w:rsidRPr="00A90E80" w:rsidDel="00A90E80">
              <w:rPr>
                <w:rFonts w:hint="eastAsia"/>
                <w:rPrChange w:id="525" w:author="Charles guo" w:date="2017-06-13T15:28:00Z">
                  <w:rPr>
                    <w:rStyle w:val="a8"/>
                    <w:rFonts w:hint="eastAsia"/>
                    <w:noProof/>
                  </w:rPr>
                </w:rPrChange>
              </w:rPr>
              <w:delText>文件</w:delText>
            </w:r>
            <w:r w:rsidDel="00A90E80">
              <w:rPr>
                <w:noProof/>
                <w:webHidden/>
              </w:rPr>
              <w:tab/>
              <w:delText>120</w:delText>
            </w:r>
          </w:del>
        </w:p>
        <w:p w14:paraId="284F5C5E" w14:textId="77777777" w:rsidR="00B90362" w:rsidDel="00A90E80" w:rsidRDefault="00B90362" w:rsidP="00B90362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del w:id="526" w:author="Charles guo" w:date="2017-06-13T15:28:00Z"/>
              <w:rFonts w:asciiTheme="minorHAnsi" w:eastAsiaTheme="minorEastAsia" w:hAnsiTheme="minorHAnsi" w:cstheme="minorBidi"/>
              <w:noProof/>
              <w:kern w:val="2"/>
              <w:sz w:val="21"/>
              <w:lang w:eastAsia="zh-CN" w:bidi="ar-SA"/>
            </w:rPr>
          </w:pPr>
          <w:del w:id="527" w:author="Charles guo" w:date="2017-06-13T15:28:00Z">
            <w:r w:rsidRPr="00A90E80" w:rsidDel="00A90E80">
              <w:rPr>
                <w:rPrChange w:id="528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3.5.</w:delText>
            </w:r>
            <w:r w:rsidDel="00A90E80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 w:bidi="ar-SA"/>
              </w:rPr>
              <w:tab/>
            </w:r>
            <w:r w:rsidRPr="00A90E80" w:rsidDel="00A90E80">
              <w:rPr>
                <w:rPrChange w:id="529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AutoVue Server</w:delText>
            </w:r>
            <w:r w:rsidRPr="00A90E80" w:rsidDel="00A90E80">
              <w:rPr>
                <w:rFonts w:hint="eastAsia"/>
                <w:rPrChange w:id="530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安装</w:delText>
            </w:r>
            <w:r w:rsidDel="00A90E80">
              <w:rPr>
                <w:noProof/>
                <w:webHidden/>
              </w:rPr>
              <w:tab/>
              <w:delText>120</w:delText>
            </w:r>
          </w:del>
        </w:p>
        <w:p w14:paraId="07974D9B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531" w:author="Charles guo" w:date="2017-06-13T15:28:00Z"/>
              <w:noProof/>
            </w:rPr>
          </w:pPr>
          <w:del w:id="532" w:author="Charles guo" w:date="2017-06-13T15:28:00Z">
            <w:r w:rsidRPr="00A90E80" w:rsidDel="00A90E80">
              <w:rPr>
                <w:rPrChange w:id="533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3.5.1.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534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软件安装</w:delText>
            </w:r>
            <w:r w:rsidDel="00A90E80">
              <w:rPr>
                <w:noProof/>
                <w:webHidden/>
              </w:rPr>
              <w:tab/>
              <w:delText>120</w:delText>
            </w:r>
          </w:del>
        </w:p>
        <w:p w14:paraId="5288E369" w14:textId="77777777" w:rsidR="00B90362" w:rsidDel="00A90E80" w:rsidRDefault="00B90362" w:rsidP="00B90362">
          <w:pPr>
            <w:pStyle w:val="40"/>
            <w:tabs>
              <w:tab w:val="left" w:pos="1948"/>
              <w:tab w:val="right" w:leader="dot" w:pos="8296"/>
            </w:tabs>
            <w:ind w:left="1320"/>
            <w:rPr>
              <w:del w:id="535" w:author="Charles guo" w:date="2017-06-13T15:28:00Z"/>
              <w:noProof/>
            </w:rPr>
          </w:pPr>
          <w:del w:id="536" w:author="Charles guo" w:date="2017-06-13T15:28:00Z">
            <w:r w:rsidRPr="00A90E80" w:rsidDel="00A90E80">
              <w:rPr>
                <w:rPrChange w:id="537" w:author="Charles guo" w:date="2017-06-13T15:28:00Z">
                  <w:rPr>
                    <w:rStyle w:val="a8"/>
                    <w:noProof/>
                    <w:lang w:eastAsia="zh-CN"/>
                  </w:rPr>
                </w:rPrChange>
              </w:rPr>
              <w:delText>3.5.2.</w:delText>
            </w:r>
            <w:r w:rsidDel="00A90E80">
              <w:rPr>
                <w:noProof/>
              </w:rPr>
              <w:tab/>
            </w:r>
            <w:r w:rsidRPr="00A90E80" w:rsidDel="00A90E80">
              <w:rPr>
                <w:rFonts w:hint="eastAsia"/>
                <w:rPrChange w:id="538" w:author="Charles guo" w:date="2017-06-13T15:28:00Z">
                  <w:rPr>
                    <w:rStyle w:val="a8"/>
                    <w:rFonts w:hint="eastAsia"/>
                    <w:noProof/>
                    <w:lang w:eastAsia="zh-CN"/>
                  </w:rPr>
                </w:rPrChange>
              </w:rPr>
              <w:delText>软件配置</w:delText>
            </w:r>
            <w:r w:rsidDel="00A90E80">
              <w:rPr>
                <w:noProof/>
                <w:webHidden/>
              </w:rPr>
              <w:tab/>
              <w:delText>126</w:delText>
            </w:r>
          </w:del>
        </w:p>
        <w:p w14:paraId="68892482" w14:textId="77777777" w:rsidR="00C47D05" w:rsidRDefault="00682B5D" w:rsidP="00B90362">
          <w:pPr>
            <w:pStyle w:val="10"/>
            <w:tabs>
              <w:tab w:val="right" w:leader="dot" w:pos="8296"/>
            </w:tabs>
          </w:pPr>
          <w:r>
            <w:fldChar w:fldCharType="end"/>
          </w:r>
        </w:p>
      </w:sdtContent>
    </w:sdt>
    <w:p w14:paraId="704A889C" w14:textId="77777777" w:rsidR="00166937" w:rsidRDefault="00617CCF" w:rsidP="00164518">
      <w:pPr>
        <w:pStyle w:val="1"/>
      </w:pPr>
      <w:r>
        <w:br w:type="page"/>
      </w:r>
      <w:bookmarkStart w:id="539" w:name="_Toc433897660"/>
      <w:bookmarkStart w:id="540" w:name="_Toc485131023"/>
      <w:r w:rsidR="00166937">
        <w:rPr>
          <w:rFonts w:hint="eastAsia"/>
        </w:rPr>
        <w:lastRenderedPageBreak/>
        <w:t>文档概述</w:t>
      </w:r>
      <w:bookmarkEnd w:id="539"/>
      <w:bookmarkEnd w:id="540"/>
    </w:p>
    <w:p w14:paraId="7667AC66" w14:textId="77777777" w:rsidR="00166937" w:rsidRDefault="00166937" w:rsidP="00166937">
      <w:pPr>
        <w:pStyle w:val="2"/>
        <w:numPr>
          <w:ilvl w:val="1"/>
          <w:numId w:val="1"/>
        </w:numPr>
        <w:spacing w:line="240" w:lineRule="auto"/>
        <w:rPr>
          <w:lang w:eastAsia="zh-CN"/>
        </w:rPr>
      </w:pPr>
      <w:bookmarkStart w:id="541" w:name="_Toc323819480"/>
      <w:bookmarkStart w:id="542" w:name="_Toc323822751"/>
      <w:bookmarkStart w:id="543" w:name="_Toc329808405"/>
      <w:bookmarkStart w:id="544" w:name="_Toc433897661"/>
      <w:bookmarkStart w:id="545" w:name="_Toc485131024"/>
      <w:r>
        <w:rPr>
          <w:rFonts w:hint="eastAsia"/>
          <w:lang w:eastAsia="zh-CN"/>
        </w:rPr>
        <w:t>编写本文档的目的</w:t>
      </w:r>
      <w:bookmarkEnd w:id="541"/>
      <w:bookmarkEnd w:id="542"/>
      <w:bookmarkEnd w:id="543"/>
      <w:bookmarkEnd w:id="544"/>
      <w:bookmarkEnd w:id="545"/>
    </w:p>
    <w:p w14:paraId="024DBC45" w14:textId="77777777" w:rsidR="00166937" w:rsidRPr="004A4EA8" w:rsidRDefault="00166937" w:rsidP="00166937">
      <w:pPr>
        <w:spacing w:line="240" w:lineRule="auto"/>
        <w:rPr>
          <w:sz w:val="21"/>
          <w:szCs w:val="21"/>
          <w:lang w:eastAsia="zh-CN"/>
        </w:rPr>
      </w:pPr>
      <w:r w:rsidRPr="004A4EA8">
        <w:rPr>
          <w:rFonts w:hint="eastAsia"/>
          <w:sz w:val="21"/>
          <w:szCs w:val="21"/>
          <w:lang w:eastAsia="zh-CN"/>
        </w:rPr>
        <w:t>本文档是用于：</w:t>
      </w:r>
    </w:p>
    <w:p w14:paraId="7B3C563D" w14:textId="77777777" w:rsidR="00166937" w:rsidRPr="00166937" w:rsidRDefault="00166937" w:rsidP="00166937">
      <w:pPr>
        <w:pStyle w:val="a6"/>
        <w:spacing w:line="240" w:lineRule="auto"/>
        <w:ind w:left="420"/>
        <w:rPr>
          <w:sz w:val="21"/>
          <w:szCs w:val="21"/>
          <w:lang w:eastAsia="zh-CN"/>
        </w:rPr>
      </w:pPr>
      <w:r w:rsidRPr="00DB00DB">
        <w:rPr>
          <w:rFonts w:hint="eastAsia"/>
          <w:sz w:val="21"/>
          <w:szCs w:val="21"/>
          <w:lang w:eastAsia="zh-CN"/>
        </w:rPr>
        <w:t>本文档是</w:t>
      </w:r>
      <w:del w:id="546" w:author="Charles guo" w:date="2017-06-13T09:49:00Z">
        <w:r w:rsidDel="00DD162B">
          <w:rPr>
            <w:rFonts w:hint="eastAsia"/>
            <w:sz w:val="21"/>
            <w:szCs w:val="21"/>
            <w:lang w:eastAsia="zh-CN"/>
          </w:rPr>
          <w:delText>中冶陕压</w:delText>
        </w:r>
      </w:del>
      <w:ins w:id="547" w:author="Charles guo" w:date="2017-06-13T09:49:00Z">
        <w:r w:rsidR="00DD162B">
          <w:rPr>
            <w:rFonts w:hint="eastAsia"/>
            <w:sz w:val="21"/>
            <w:szCs w:val="21"/>
            <w:lang w:eastAsia="zh-CN"/>
          </w:rPr>
          <w:t>东南汽车</w:t>
        </w:r>
      </w:ins>
      <w:r>
        <w:rPr>
          <w:rFonts w:hint="eastAsia"/>
          <w:sz w:val="21"/>
          <w:szCs w:val="21"/>
          <w:lang w:eastAsia="zh-CN"/>
        </w:rPr>
        <w:t>P</w:t>
      </w:r>
      <w:del w:id="548" w:author="Charles guo" w:date="2017-06-13T09:49:00Z">
        <w:r w:rsidDel="00DD162B">
          <w:rPr>
            <w:rFonts w:hint="eastAsia"/>
            <w:sz w:val="21"/>
            <w:szCs w:val="21"/>
            <w:lang w:eastAsia="zh-CN"/>
          </w:rPr>
          <w:delText>L</w:delText>
        </w:r>
      </w:del>
      <w:r>
        <w:rPr>
          <w:rFonts w:hint="eastAsia"/>
          <w:sz w:val="21"/>
          <w:szCs w:val="21"/>
          <w:lang w:eastAsia="zh-CN"/>
        </w:rPr>
        <w:t>M</w:t>
      </w:r>
      <w:ins w:id="549" w:author="Charles guo" w:date="2017-06-13T09:49:00Z">
        <w:r w:rsidR="00DD162B">
          <w:rPr>
            <w:rFonts w:hint="eastAsia"/>
            <w:sz w:val="21"/>
            <w:szCs w:val="21"/>
            <w:lang w:eastAsia="zh-CN"/>
          </w:rPr>
          <w:t>系统</w:t>
        </w:r>
      </w:ins>
      <w:r>
        <w:rPr>
          <w:rFonts w:hint="eastAsia"/>
          <w:sz w:val="21"/>
          <w:szCs w:val="21"/>
          <w:lang w:eastAsia="zh-CN"/>
        </w:rPr>
        <w:t>一期</w:t>
      </w:r>
      <w:r w:rsidRPr="00DB00DB">
        <w:rPr>
          <w:rFonts w:hint="eastAsia"/>
          <w:sz w:val="21"/>
          <w:szCs w:val="21"/>
          <w:lang w:eastAsia="zh-CN"/>
        </w:rPr>
        <w:t>项目的关键交付文档之一。其目的在于：向最终的用户描述如何</w:t>
      </w:r>
      <w:r w:rsidR="00EF1C1F">
        <w:rPr>
          <w:rFonts w:hint="eastAsia"/>
          <w:sz w:val="21"/>
          <w:szCs w:val="21"/>
          <w:lang w:eastAsia="zh-CN"/>
        </w:rPr>
        <w:t>搭建</w:t>
      </w:r>
      <w:r>
        <w:rPr>
          <w:rFonts w:hint="eastAsia"/>
          <w:sz w:val="21"/>
          <w:szCs w:val="21"/>
          <w:lang w:eastAsia="zh-CN"/>
        </w:rPr>
        <w:t>P</w:t>
      </w:r>
      <w:del w:id="550" w:author="Charles guo" w:date="2017-06-13T09:49:00Z">
        <w:r w:rsidDel="00DD162B">
          <w:rPr>
            <w:rFonts w:hint="eastAsia"/>
            <w:sz w:val="21"/>
            <w:szCs w:val="21"/>
            <w:lang w:eastAsia="zh-CN"/>
          </w:rPr>
          <w:delText>L</w:delText>
        </w:r>
      </w:del>
      <w:r>
        <w:rPr>
          <w:rFonts w:hint="eastAsia"/>
          <w:sz w:val="21"/>
          <w:szCs w:val="21"/>
          <w:lang w:eastAsia="zh-CN"/>
        </w:rPr>
        <w:t>M</w:t>
      </w:r>
      <w:r>
        <w:rPr>
          <w:rFonts w:hint="eastAsia"/>
          <w:sz w:val="21"/>
          <w:szCs w:val="21"/>
          <w:lang w:eastAsia="zh-CN"/>
        </w:rPr>
        <w:t>系统</w:t>
      </w:r>
      <w:r w:rsidR="00EF1C1F">
        <w:rPr>
          <w:rFonts w:hint="eastAsia"/>
          <w:sz w:val="21"/>
          <w:szCs w:val="21"/>
          <w:lang w:eastAsia="zh-CN"/>
        </w:rPr>
        <w:t>服务端工作环境及服务端软件安装</w:t>
      </w:r>
      <w:r w:rsidRPr="00DB00DB">
        <w:rPr>
          <w:rFonts w:hint="eastAsia"/>
          <w:sz w:val="21"/>
          <w:szCs w:val="21"/>
          <w:lang w:eastAsia="zh-CN"/>
        </w:rPr>
        <w:t>。</w:t>
      </w:r>
      <w:r w:rsidR="001C29CC">
        <w:rPr>
          <w:rFonts w:hint="eastAsia"/>
          <w:sz w:val="21"/>
          <w:szCs w:val="21"/>
          <w:lang w:eastAsia="zh-CN"/>
        </w:rPr>
        <w:t>本文档</w:t>
      </w:r>
      <w:r>
        <w:rPr>
          <w:rFonts w:hint="eastAsia"/>
          <w:sz w:val="21"/>
          <w:szCs w:val="21"/>
          <w:lang w:eastAsia="zh-CN"/>
        </w:rPr>
        <w:t>将详细介绍</w:t>
      </w:r>
      <w:r w:rsidR="00EF1C1F">
        <w:rPr>
          <w:rFonts w:asciiTheme="minorEastAsia" w:eastAsiaTheme="minorEastAsia" w:hAnsiTheme="minorEastAsia" w:hint="eastAsia"/>
          <w:caps/>
          <w:szCs w:val="28"/>
          <w:lang w:eastAsia="zh-CN"/>
        </w:rPr>
        <w:t>服务端环境配置，oracle数据库安装配置，enovia系统软件安装配置</w:t>
      </w:r>
      <w:r w:rsidR="001C29CC">
        <w:rPr>
          <w:rFonts w:hint="eastAsia"/>
          <w:sz w:val="21"/>
          <w:szCs w:val="21"/>
          <w:lang w:eastAsia="zh-CN"/>
        </w:rPr>
        <w:t>。</w:t>
      </w:r>
    </w:p>
    <w:p w14:paraId="54C564B0" w14:textId="77777777" w:rsidR="001C29CC" w:rsidRDefault="00164518" w:rsidP="00164518">
      <w:pPr>
        <w:pStyle w:val="1"/>
      </w:pPr>
      <w:bookmarkStart w:id="551" w:name="_Toc485131025"/>
      <w:r>
        <w:rPr>
          <w:rFonts w:hint="eastAsia"/>
        </w:rPr>
        <w:t>安装配置步骤</w:t>
      </w:r>
      <w:bookmarkEnd w:id="551"/>
    </w:p>
    <w:p w14:paraId="33B48E87" w14:textId="77777777" w:rsidR="00CE1B61" w:rsidRDefault="00CE1B61" w:rsidP="00557A40">
      <w:pPr>
        <w:pStyle w:val="2"/>
        <w:numPr>
          <w:ilvl w:val="0"/>
          <w:numId w:val="3"/>
        </w:numPr>
        <w:spacing w:line="240" w:lineRule="auto"/>
        <w:rPr>
          <w:lang w:eastAsia="zh-CN"/>
        </w:rPr>
      </w:pPr>
      <w:bookmarkStart w:id="552" w:name="_Toc485131026"/>
      <w:r>
        <w:rPr>
          <w:rFonts w:hint="eastAsia"/>
          <w:lang w:eastAsia="zh-CN"/>
        </w:rPr>
        <w:t>服务器及操作系统配置</w:t>
      </w:r>
      <w:bookmarkEnd w:id="552"/>
    </w:p>
    <w:p w14:paraId="30CC9BAC" w14:textId="77777777" w:rsidR="00CE1B61" w:rsidRDefault="00CE1B61" w:rsidP="00557A40">
      <w:pPr>
        <w:widowControl w:val="0"/>
        <w:numPr>
          <w:ilvl w:val="0"/>
          <w:numId w:val="2"/>
        </w:numPr>
        <w:spacing w:after="0" w:line="240" w:lineRule="auto"/>
        <w:rPr>
          <w:lang w:eastAsia="zh-CN"/>
        </w:rPr>
      </w:pPr>
      <w:r>
        <w:rPr>
          <w:rFonts w:hint="eastAsia"/>
          <w:noProof/>
          <w:lang w:eastAsia="zh-CN" w:bidi="ar-SA"/>
        </w:rPr>
        <w:t>数据库服务器</w:t>
      </w:r>
    </w:p>
    <w:p w14:paraId="347CEC07" w14:textId="77777777" w:rsidR="00CE1B61" w:rsidRDefault="00CE1B61" w:rsidP="00CE1B61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操作系统：</w:t>
      </w:r>
      <w:r>
        <w:rPr>
          <w:rFonts w:hint="eastAsia"/>
          <w:noProof/>
          <w:lang w:eastAsia="zh-CN" w:bidi="ar-SA"/>
        </w:rPr>
        <w:t>Windows Server 2008 R2</w:t>
      </w:r>
    </w:p>
    <w:p w14:paraId="37779A84" w14:textId="77777777" w:rsidR="00CE1B61" w:rsidRDefault="00CE1B61" w:rsidP="00CE1B61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IP</w:t>
      </w:r>
      <w:r>
        <w:rPr>
          <w:rFonts w:hint="eastAsia"/>
          <w:noProof/>
          <w:lang w:eastAsia="zh-CN" w:bidi="ar-SA"/>
        </w:rPr>
        <w:t>：</w:t>
      </w:r>
      <w:del w:id="553" w:author="Charles guo" w:date="2017-06-13T09:50:00Z">
        <w:r w:rsidDel="005269A9">
          <w:rPr>
            <w:rFonts w:hint="eastAsia"/>
            <w:noProof/>
            <w:lang w:eastAsia="zh-CN" w:bidi="ar-SA"/>
          </w:rPr>
          <w:delText>192</w:delText>
        </w:r>
      </w:del>
      <w:ins w:id="554" w:author="Charles guo" w:date="2017-06-13T09:50:00Z">
        <w:r w:rsidR="005269A9">
          <w:rPr>
            <w:rFonts w:hint="eastAsia"/>
            <w:noProof/>
            <w:lang w:eastAsia="zh-CN" w:bidi="ar-SA"/>
          </w:rPr>
          <w:t>1</w:t>
        </w:r>
        <w:r w:rsidR="005269A9">
          <w:rPr>
            <w:noProof/>
            <w:lang w:eastAsia="zh-CN" w:bidi="ar-SA"/>
          </w:rPr>
          <w:t>7</w:t>
        </w:r>
        <w:r w:rsidR="005269A9">
          <w:rPr>
            <w:rFonts w:hint="eastAsia"/>
            <w:noProof/>
            <w:lang w:eastAsia="zh-CN" w:bidi="ar-SA"/>
          </w:rPr>
          <w:t>2</w:t>
        </w:r>
      </w:ins>
      <w:r>
        <w:rPr>
          <w:rFonts w:hint="eastAsia"/>
          <w:noProof/>
          <w:lang w:eastAsia="zh-CN" w:bidi="ar-SA"/>
        </w:rPr>
        <w:t>.16</w:t>
      </w:r>
      <w:del w:id="555" w:author="Charles guo" w:date="2017-06-13T09:50:00Z">
        <w:r w:rsidDel="005269A9">
          <w:rPr>
            <w:rFonts w:hint="eastAsia"/>
            <w:noProof/>
            <w:lang w:eastAsia="zh-CN" w:bidi="ar-SA"/>
          </w:rPr>
          <w:delText>8</w:delText>
        </w:r>
      </w:del>
      <w:r>
        <w:rPr>
          <w:rFonts w:hint="eastAsia"/>
          <w:noProof/>
          <w:lang w:eastAsia="zh-CN" w:bidi="ar-SA"/>
        </w:rPr>
        <w:t>.</w:t>
      </w:r>
      <w:del w:id="556" w:author="Charles guo" w:date="2017-06-13T09:50:00Z">
        <w:r w:rsidDel="005269A9">
          <w:rPr>
            <w:rFonts w:hint="eastAsia"/>
            <w:noProof/>
            <w:lang w:eastAsia="zh-CN" w:bidi="ar-SA"/>
          </w:rPr>
          <w:delText>80</w:delText>
        </w:r>
      </w:del>
      <w:ins w:id="557" w:author="Charles guo" w:date="2017-06-13T09:50:00Z">
        <w:r w:rsidR="005269A9">
          <w:rPr>
            <w:noProof/>
            <w:lang w:eastAsia="zh-CN" w:bidi="ar-SA"/>
          </w:rPr>
          <w:t>1</w:t>
        </w:r>
      </w:ins>
      <w:r>
        <w:rPr>
          <w:rFonts w:hint="eastAsia"/>
          <w:noProof/>
          <w:lang w:eastAsia="zh-CN" w:bidi="ar-SA"/>
        </w:rPr>
        <w:t>.</w:t>
      </w:r>
      <w:del w:id="558" w:author="Charles guo" w:date="2017-06-13T09:50:00Z">
        <w:r w:rsidDel="005269A9">
          <w:rPr>
            <w:rFonts w:hint="eastAsia"/>
            <w:noProof/>
            <w:lang w:eastAsia="zh-CN" w:bidi="ar-SA"/>
          </w:rPr>
          <w:delText>11</w:delText>
        </w:r>
      </w:del>
      <w:ins w:id="559" w:author="Charles guo" w:date="2017-06-13T09:50:00Z">
        <w:r w:rsidR="005269A9">
          <w:rPr>
            <w:rFonts w:hint="eastAsia"/>
            <w:noProof/>
            <w:lang w:eastAsia="zh-CN" w:bidi="ar-SA"/>
          </w:rPr>
          <w:t>1</w:t>
        </w:r>
        <w:r w:rsidR="005269A9">
          <w:rPr>
            <w:noProof/>
            <w:lang w:eastAsia="zh-CN" w:bidi="ar-SA"/>
          </w:rPr>
          <w:t>77</w:t>
        </w:r>
      </w:ins>
    </w:p>
    <w:p w14:paraId="026F88DB" w14:textId="77777777" w:rsidR="00CE1B61" w:rsidRDefault="00CE1B61" w:rsidP="00CE1B61">
      <w:pPr>
        <w:widowControl w:val="0"/>
        <w:spacing w:after="0" w:line="240" w:lineRule="auto"/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t>说明：用于安装</w:t>
      </w:r>
      <w:r>
        <w:rPr>
          <w:rFonts w:hint="eastAsia"/>
          <w:noProof/>
          <w:lang w:eastAsia="zh-CN" w:bidi="ar-SA"/>
        </w:rPr>
        <w:t>oracle</w:t>
      </w:r>
      <w:r>
        <w:rPr>
          <w:rFonts w:hint="eastAsia"/>
          <w:noProof/>
          <w:lang w:eastAsia="zh-CN" w:bidi="ar-SA"/>
        </w:rPr>
        <w:t>数据库主体软件</w:t>
      </w:r>
    </w:p>
    <w:p w14:paraId="0BE1F74E" w14:textId="77777777" w:rsidR="00CE1B61" w:rsidRDefault="00CE1B61" w:rsidP="00557A40">
      <w:pPr>
        <w:widowControl w:val="0"/>
        <w:numPr>
          <w:ilvl w:val="0"/>
          <w:numId w:val="2"/>
        </w:numPr>
        <w:spacing w:after="0" w:line="240" w:lineRule="auto"/>
        <w:rPr>
          <w:lang w:eastAsia="zh-CN"/>
        </w:rPr>
      </w:pPr>
      <w:r>
        <w:rPr>
          <w:rFonts w:hint="eastAsia"/>
          <w:lang w:eastAsia="zh-CN"/>
        </w:rPr>
        <w:t>Web APP</w:t>
      </w:r>
      <w:r>
        <w:rPr>
          <w:rFonts w:hint="eastAsia"/>
          <w:lang w:eastAsia="zh-CN"/>
        </w:rPr>
        <w:t>服务器</w:t>
      </w:r>
    </w:p>
    <w:p w14:paraId="76D91239" w14:textId="77777777" w:rsidR="00CE1B61" w:rsidRDefault="00CE1B61" w:rsidP="00CE1B61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操作系统：</w:t>
      </w:r>
      <w:r>
        <w:rPr>
          <w:rFonts w:hint="eastAsia"/>
          <w:noProof/>
          <w:lang w:eastAsia="zh-CN" w:bidi="ar-SA"/>
        </w:rPr>
        <w:t>Windows Server 2008 R2</w:t>
      </w:r>
    </w:p>
    <w:p w14:paraId="009D0FF5" w14:textId="77777777" w:rsidR="00CE1B61" w:rsidRDefault="00CE1B61" w:rsidP="00CE1B61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IP</w:t>
      </w:r>
      <w:r>
        <w:rPr>
          <w:rFonts w:hint="eastAsia"/>
          <w:noProof/>
          <w:lang w:eastAsia="zh-CN" w:bidi="ar-SA"/>
        </w:rPr>
        <w:t>：</w:t>
      </w:r>
      <w:ins w:id="560" w:author="Charles guo" w:date="2017-06-13T09:50:00Z">
        <w:r w:rsidR="00141661">
          <w:rPr>
            <w:rFonts w:hint="eastAsia"/>
            <w:noProof/>
            <w:lang w:eastAsia="zh-CN" w:bidi="ar-SA"/>
          </w:rPr>
          <w:t>1</w:t>
        </w:r>
        <w:r w:rsidR="00141661">
          <w:rPr>
            <w:noProof/>
            <w:lang w:eastAsia="zh-CN" w:bidi="ar-SA"/>
          </w:rPr>
          <w:t>7</w:t>
        </w:r>
        <w:r w:rsidR="00141661">
          <w:rPr>
            <w:rFonts w:hint="eastAsia"/>
            <w:noProof/>
            <w:lang w:eastAsia="zh-CN" w:bidi="ar-SA"/>
          </w:rPr>
          <w:t>2.16.</w:t>
        </w:r>
        <w:r w:rsidR="00141661">
          <w:rPr>
            <w:noProof/>
            <w:lang w:eastAsia="zh-CN" w:bidi="ar-SA"/>
          </w:rPr>
          <w:t>1</w:t>
        </w:r>
        <w:r w:rsidR="00141661">
          <w:rPr>
            <w:rFonts w:hint="eastAsia"/>
            <w:noProof/>
            <w:lang w:eastAsia="zh-CN" w:bidi="ar-SA"/>
          </w:rPr>
          <w:t>.1</w:t>
        </w:r>
        <w:r w:rsidR="00141661">
          <w:rPr>
            <w:noProof/>
            <w:lang w:eastAsia="zh-CN" w:bidi="ar-SA"/>
          </w:rPr>
          <w:t>7</w:t>
        </w:r>
      </w:ins>
      <w:ins w:id="561" w:author="Charles guo" w:date="2017-06-13T09:51:00Z">
        <w:r w:rsidR="00141661">
          <w:rPr>
            <w:noProof/>
            <w:lang w:eastAsia="zh-CN" w:bidi="ar-SA"/>
          </w:rPr>
          <w:t>6</w:t>
        </w:r>
      </w:ins>
      <w:del w:id="562" w:author="Charles guo" w:date="2017-06-13T09:50:00Z">
        <w:r w:rsidDel="00141661">
          <w:rPr>
            <w:rFonts w:hint="eastAsia"/>
            <w:noProof/>
            <w:lang w:eastAsia="zh-CN" w:bidi="ar-SA"/>
          </w:rPr>
          <w:delText>192.168.80.12</w:delText>
        </w:r>
      </w:del>
    </w:p>
    <w:p w14:paraId="2479ECEB" w14:textId="77777777" w:rsidR="00CE1B61" w:rsidRDefault="00CE1B61" w:rsidP="00CE1B61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说明：用于安装</w:t>
      </w:r>
      <w:r>
        <w:rPr>
          <w:rFonts w:hint="eastAsia"/>
          <w:noProof/>
          <w:lang w:eastAsia="zh-CN" w:bidi="ar-SA"/>
        </w:rPr>
        <w:t>enovia</w:t>
      </w:r>
      <w:r>
        <w:rPr>
          <w:rFonts w:hint="eastAsia"/>
          <w:noProof/>
          <w:lang w:eastAsia="zh-CN" w:bidi="ar-SA"/>
        </w:rPr>
        <w:t>主体软件，及</w:t>
      </w:r>
      <w:r>
        <w:rPr>
          <w:rFonts w:hint="eastAsia"/>
          <w:noProof/>
          <w:lang w:eastAsia="zh-CN" w:bidi="ar-SA"/>
        </w:rPr>
        <w:t>web app</w:t>
      </w:r>
      <w:r>
        <w:rPr>
          <w:rFonts w:hint="eastAsia"/>
          <w:noProof/>
          <w:lang w:eastAsia="zh-CN" w:bidi="ar-SA"/>
        </w:rPr>
        <w:t>服务器环境搭建</w:t>
      </w:r>
    </w:p>
    <w:p w14:paraId="7482AEB6" w14:textId="77777777" w:rsidR="00995A02" w:rsidRDefault="00995A02" w:rsidP="00995A02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操作系统：</w:t>
      </w:r>
      <w:r>
        <w:rPr>
          <w:rFonts w:hint="eastAsia"/>
          <w:noProof/>
          <w:lang w:eastAsia="zh-CN" w:bidi="ar-SA"/>
        </w:rPr>
        <w:t>Windows Server 2008 R2</w:t>
      </w:r>
    </w:p>
    <w:p w14:paraId="5475826D" w14:textId="77777777" w:rsidR="00995A02" w:rsidRDefault="00995A02" w:rsidP="00995A02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IP</w:t>
      </w:r>
      <w:r>
        <w:rPr>
          <w:rFonts w:hint="eastAsia"/>
          <w:noProof/>
          <w:lang w:eastAsia="zh-CN" w:bidi="ar-SA"/>
        </w:rPr>
        <w:t>：</w:t>
      </w:r>
      <w:ins w:id="563" w:author="Charles guo" w:date="2017-06-13T09:51:00Z">
        <w:r w:rsidR="00141661">
          <w:rPr>
            <w:rFonts w:hint="eastAsia"/>
            <w:noProof/>
            <w:lang w:eastAsia="zh-CN" w:bidi="ar-SA"/>
          </w:rPr>
          <w:t>1</w:t>
        </w:r>
        <w:r w:rsidR="00141661">
          <w:rPr>
            <w:noProof/>
            <w:lang w:eastAsia="zh-CN" w:bidi="ar-SA"/>
          </w:rPr>
          <w:t>7</w:t>
        </w:r>
        <w:r w:rsidR="00141661">
          <w:rPr>
            <w:rFonts w:hint="eastAsia"/>
            <w:noProof/>
            <w:lang w:eastAsia="zh-CN" w:bidi="ar-SA"/>
          </w:rPr>
          <w:t>2.16.</w:t>
        </w:r>
        <w:r w:rsidR="00141661">
          <w:rPr>
            <w:noProof/>
            <w:lang w:eastAsia="zh-CN" w:bidi="ar-SA"/>
          </w:rPr>
          <w:t>1</w:t>
        </w:r>
        <w:r w:rsidR="00141661">
          <w:rPr>
            <w:rFonts w:hint="eastAsia"/>
            <w:noProof/>
            <w:lang w:eastAsia="zh-CN" w:bidi="ar-SA"/>
          </w:rPr>
          <w:t>.1</w:t>
        </w:r>
        <w:r w:rsidR="00141661">
          <w:rPr>
            <w:noProof/>
            <w:lang w:eastAsia="zh-CN" w:bidi="ar-SA"/>
          </w:rPr>
          <w:t>73</w:t>
        </w:r>
      </w:ins>
      <w:del w:id="564" w:author="Charles guo" w:date="2017-06-13T09:51:00Z">
        <w:r w:rsidDel="00141661">
          <w:rPr>
            <w:rFonts w:hint="eastAsia"/>
            <w:noProof/>
            <w:lang w:eastAsia="zh-CN" w:bidi="ar-SA"/>
          </w:rPr>
          <w:delText>192.168.80.11</w:delText>
        </w:r>
      </w:del>
    </w:p>
    <w:p w14:paraId="3B196D09" w14:textId="77777777" w:rsidR="00640376" w:rsidRDefault="00995A02" w:rsidP="00557A40">
      <w:pPr>
        <w:pStyle w:val="2"/>
        <w:numPr>
          <w:ilvl w:val="0"/>
          <w:numId w:val="3"/>
        </w:numPr>
        <w:spacing w:line="240" w:lineRule="auto"/>
        <w:rPr>
          <w:noProof/>
          <w:lang w:eastAsia="zh-CN" w:bidi="ar-SA"/>
        </w:rPr>
      </w:pPr>
      <w:bookmarkStart w:id="565" w:name="_Toc485131027"/>
      <w:r>
        <w:rPr>
          <w:rFonts w:hint="eastAsia"/>
          <w:noProof/>
          <w:lang w:eastAsia="zh-CN" w:bidi="ar-SA"/>
        </w:rPr>
        <w:t>数据库服务器</w:t>
      </w:r>
      <w:r w:rsidR="00F21BF5">
        <w:rPr>
          <w:rFonts w:hint="eastAsia"/>
          <w:noProof/>
          <w:lang w:eastAsia="zh-CN" w:bidi="ar-SA"/>
        </w:rPr>
        <w:t>(</w:t>
      </w:r>
      <w:ins w:id="566" w:author="Charles guo" w:date="2017-06-13T09:51:00Z">
        <w:r w:rsidR="004A3AEA">
          <w:rPr>
            <w:rFonts w:hint="eastAsia"/>
            <w:noProof/>
            <w:lang w:eastAsia="zh-CN" w:bidi="ar-SA"/>
          </w:rPr>
          <w:t>1</w:t>
        </w:r>
        <w:r w:rsidR="004A3AEA">
          <w:rPr>
            <w:noProof/>
            <w:lang w:eastAsia="zh-CN" w:bidi="ar-SA"/>
          </w:rPr>
          <w:t>7</w:t>
        </w:r>
        <w:r w:rsidR="004A3AEA">
          <w:rPr>
            <w:rFonts w:hint="eastAsia"/>
            <w:noProof/>
            <w:lang w:eastAsia="zh-CN" w:bidi="ar-SA"/>
          </w:rPr>
          <w:t>2.16.</w:t>
        </w:r>
        <w:r w:rsidR="004A3AEA">
          <w:rPr>
            <w:noProof/>
            <w:lang w:eastAsia="zh-CN" w:bidi="ar-SA"/>
          </w:rPr>
          <w:t>1</w:t>
        </w:r>
        <w:r w:rsidR="004A3AEA">
          <w:rPr>
            <w:rFonts w:hint="eastAsia"/>
            <w:noProof/>
            <w:lang w:eastAsia="zh-CN" w:bidi="ar-SA"/>
          </w:rPr>
          <w:t>.1</w:t>
        </w:r>
        <w:r w:rsidR="004A3AEA">
          <w:rPr>
            <w:noProof/>
            <w:lang w:eastAsia="zh-CN" w:bidi="ar-SA"/>
          </w:rPr>
          <w:t>77</w:t>
        </w:r>
      </w:ins>
      <w:del w:id="567" w:author="Charles guo" w:date="2017-06-13T09:51:00Z">
        <w:r w:rsidR="00F21BF5" w:rsidDel="004A3AEA">
          <w:rPr>
            <w:rFonts w:hint="eastAsia"/>
            <w:noProof/>
            <w:lang w:eastAsia="zh-CN" w:bidi="ar-SA"/>
          </w:rPr>
          <w:delText>192.168.80.11</w:delText>
        </w:r>
      </w:del>
      <w:r w:rsidR="00F21BF5">
        <w:rPr>
          <w:rFonts w:hint="eastAsia"/>
          <w:noProof/>
          <w:lang w:eastAsia="zh-CN" w:bidi="ar-SA"/>
        </w:rPr>
        <w:t>)</w:t>
      </w:r>
      <w:r>
        <w:rPr>
          <w:rFonts w:hint="eastAsia"/>
          <w:noProof/>
          <w:lang w:eastAsia="zh-CN" w:bidi="ar-SA"/>
        </w:rPr>
        <w:t>上软件安装配置</w:t>
      </w:r>
      <w:bookmarkEnd w:id="565"/>
    </w:p>
    <w:p w14:paraId="5978B927" w14:textId="77777777" w:rsidR="000A1F83" w:rsidRDefault="00F21BF5" w:rsidP="00557A40">
      <w:pPr>
        <w:pStyle w:val="3"/>
        <w:numPr>
          <w:ilvl w:val="1"/>
          <w:numId w:val="3"/>
        </w:numPr>
        <w:rPr>
          <w:lang w:eastAsia="zh-CN" w:bidi="ar-SA"/>
        </w:rPr>
      </w:pPr>
      <w:bookmarkStart w:id="568" w:name="_Toc485131028"/>
      <w:r>
        <w:rPr>
          <w:rFonts w:hint="eastAsia"/>
          <w:lang w:eastAsia="zh-CN" w:bidi="ar-SA"/>
        </w:rPr>
        <w:t>ORACLE</w:t>
      </w:r>
      <w:r>
        <w:rPr>
          <w:rFonts w:hint="eastAsia"/>
          <w:lang w:eastAsia="zh-CN" w:bidi="ar-SA"/>
        </w:rPr>
        <w:t>数据库软件安装配置</w:t>
      </w:r>
      <w:bookmarkEnd w:id="568"/>
    </w:p>
    <w:p w14:paraId="0763E091" w14:textId="7022FA07" w:rsidR="003F593D" w:rsidRDefault="009F4189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569" w:name="_Toc485131029"/>
      <w:r>
        <w:rPr>
          <w:rFonts w:hint="eastAsia"/>
          <w:noProof/>
          <w:lang w:eastAsia="zh-CN" w:bidi="ar-SA"/>
        </w:rPr>
        <w:t>安装</w:t>
      </w:r>
      <w:del w:id="570" w:author="Charles guo" w:date="2017-06-13T09:51:00Z">
        <w:r w:rsidR="00F50200" w:rsidDel="005B2271">
          <w:rPr>
            <w:rFonts w:hint="eastAsia"/>
            <w:noProof/>
            <w:lang w:eastAsia="zh-CN" w:bidi="ar-SA"/>
          </w:rPr>
          <w:delText xml:space="preserve">oracle11g </w:delText>
        </w:r>
      </w:del>
      <w:ins w:id="571" w:author="Charles guo" w:date="2017-06-13T09:51:00Z">
        <w:r w:rsidR="005B2271">
          <w:rPr>
            <w:rFonts w:hint="eastAsia"/>
            <w:noProof/>
            <w:lang w:eastAsia="zh-CN" w:bidi="ar-SA"/>
          </w:rPr>
          <w:t>oracle1</w:t>
        </w:r>
        <w:r w:rsidR="005B2271">
          <w:rPr>
            <w:noProof/>
            <w:lang w:eastAsia="zh-CN" w:bidi="ar-SA"/>
          </w:rPr>
          <w:t>2</w:t>
        </w:r>
        <w:r w:rsidR="005B2271">
          <w:rPr>
            <w:rFonts w:hint="eastAsia"/>
            <w:noProof/>
            <w:lang w:eastAsia="zh-CN" w:bidi="ar-SA"/>
          </w:rPr>
          <w:t xml:space="preserve">g </w:t>
        </w:r>
      </w:ins>
      <w:del w:id="572" w:author="Charles guo" w:date="2017-06-13T11:57:00Z">
        <w:r w:rsidR="00F50200" w:rsidDel="00B846FF">
          <w:rPr>
            <w:rFonts w:hint="eastAsia"/>
            <w:noProof/>
            <w:lang w:eastAsia="zh-CN" w:bidi="ar-SA"/>
          </w:rPr>
          <w:delText>R2</w:delText>
        </w:r>
      </w:del>
      <w:ins w:id="573" w:author="Charles guo" w:date="2017-06-13T11:57:00Z">
        <w:r w:rsidR="00B846FF">
          <w:rPr>
            <w:rFonts w:hint="eastAsia"/>
            <w:noProof/>
            <w:lang w:eastAsia="zh-CN" w:bidi="ar-SA"/>
          </w:rPr>
          <w:t>R</w:t>
        </w:r>
        <w:r w:rsidR="00B846FF">
          <w:rPr>
            <w:noProof/>
            <w:lang w:eastAsia="zh-CN" w:bidi="ar-SA"/>
          </w:rPr>
          <w:t>1</w:t>
        </w:r>
      </w:ins>
      <w:r>
        <w:rPr>
          <w:rFonts w:hint="eastAsia"/>
          <w:noProof/>
          <w:lang w:eastAsia="zh-CN" w:bidi="ar-SA"/>
        </w:rPr>
        <w:t>版本</w:t>
      </w:r>
      <w:r w:rsidR="006B7C6C">
        <w:rPr>
          <w:rFonts w:hint="eastAsia"/>
          <w:noProof/>
          <w:lang w:eastAsia="zh-CN" w:bidi="ar-SA"/>
        </w:rPr>
        <w:t>的数据库主体</w:t>
      </w:r>
      <w:bookmarkEnd w:id="569"/>
    </w:p>
    <w:p w14:paraId="1DAAD486" w14:textId="77777777" w:rsidR="00C52B11" w:rsidRDefault="00C52B11" w:rsidP="00C52B11">
      <w:pPr>
        <w:widowControl w:val="0"/>
        <w:spacing w:after="0" w:line="240" w:lineRule="auto"/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t>执行安装包中的</w:t>
      </w:r>
      <w:r>
        <w:rPr>
          <w:rFonts w:hint="eastAsia"/>
          <w:noProof/>
          <w:lang w:eastAsia="zh-CN" w:bidi="ar-SA"/>
        </w:rPr>
        <w:t>setup.exe</w:t>
      </w:r>
    </w:p>
    <w:p w14:paraId="3DA7D4D9" w14:textId="77777777" w:rsidR="00F21BF5" w:rsidRDefault="00F21BF5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7DB4276F" wp14:editId="0359B926">
            <wp:extent cx="5274310" cy="3952417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9D5D33" w14:textId="77777777" w:rsidR="00F21BF5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点击</w:t>
      </w:r>
      <w:r>
        <w:rPr>
          <w:rFonts w:hint="eastAsia"/>
          <w:noProof/>
          <w:lang w:eastAsia="zh-CN" w:bidi="ar-SA"/>
        </w:rPr>
        <w:t>yes</w:t>
      </w:r>
    </w:p>
    <w:p w14:paraId="320D5B99" w14:textId="77777777" w:rsidR="00F21BF5" w:rsidRDefault="00F21BF5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420A8F8" wp14:editId="13FEF47C">
            <wp:extent cx="5274310" cy="395573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FCFE7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357AA28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527A72E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t>选择仅安装数据库软件</w:t>
      </w:r>
    </w:p>
    <w:p w14:paraId="3D458A12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36F5E9FA" wp14:editId="131DE6C0">
            <wp:extent cx="5274310" cy="394250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CE9FC5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4D40A21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7D2A1FCC" wp14:editId="5412E353">
            <wp:extent cx="5274310" cy="3942547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2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956B5A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04453F6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73A7B7B3" wp14:editId="043F31FC">
            <wp:extent cx="5274310" cy="3941436"/>
            <wp:effectExtent l="19050" t="0" r="2540" b="0"/>
            <wp:docPr id="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55A602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8CE89EB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076D5004" wp14:editId="07A3572A">
            <wp:extent cx="5274310" cy="3961240"/>
            <wp:effectExtent l="19050" t="0" r="2540" b="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8DF9E0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1FB7E9BB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D8E7F3A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t>安装到</w:t>
      </w:r>
      <w:r w:rsidRPr="00C52B11">
        <w:rPr>
          <w:noProof/>
          <w:lang w:eastAsia="zh-CN" w:bidi="ar-SA"/>
        </w:rPr>
        <w:t>C:\oracle</w:t>
      </w:r>
    </w:p>
    <w:p w14:paraId="0EB3BB2D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0539218" wp14:editId="41186029">
            <wp:extent cx="5274310" cy="3955733"/>
            <wp:effectExtent l="19050" t="0" r="254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05E6E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14D35477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5F2DDCA2" wp14:editId="7D762796">
            <wp:extent cx="5274310" cy="3964552"/>
            <wp:effectExtent l="19050" t="0" r="2540" b="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4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5C1D0B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38D9A58C" wp14:editId="10B0AFAC">
            <wp:extent cx="5274310" cy="3951337"/>
            <wp:effectExtent l="19050" t="0" r="254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D2F13C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97D5427" w14:textId="77777777" w:rsidR="00C52B11" w:rsidRDefault="00C52B11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5501BB8" wp14:editId="4D445190">
            <wp:extent cx="5274310" cy="3954633"/>
            <wp:effectExtent l="19050" t="0" r="2540" b="0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122F57" w14:textId="77777777" w:rsidR="006B7C6C" w:rsidRDefault="006B7C6C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CAEE7E9" w14:textId="77777777" w:rsidR="006B7C6C" w:rsidRDefault="006B7C6C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0F9D47B" wp14:editId="1B59645A">
            <wp:extent cx="4933950" cy="3696351"/>
            <wp:effectExtent l="19050" t="0" r="0" b="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995" cy="3697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039E2D" w14:textId="77777777" w:rsidR="006B7C6C" w:rsidRDefault="006B7C6C" w:rsidP="00F21BF5">
      <w:pPr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1ED7F798" w14:textId="77777777" w:rsidR="006B7C6C" w:rsidRDefault="006B7C6C" w:rsidP="00557A40">
      <w:pPr>
        <w:pStyle w:val="4"/>
        <w:numPr>
          <w:ilvl w:val="2"/>
          <w:numId w:val="3"/>
        </w:numPr>
        <w:rPr>
          <w:noProof/>
          <w:lang w:eastAsia="zh-CN" w:bidi="ar-SA"/>
        </w:rPr>
      </w:pPr>
      <w:bookmarkStart w:id="574" w:name="_Toc485131030"/>
      <w:r>
        <w:rPr>
          <w:rFonts w:hint="eastAsia"/>
          <w:noProof/>
          <w:lang w:eastAsia="zh-CN" w:bidi="ar-SA"/>
        </w:rPr>
        <w:t>配置</w:t>
      </w:r>
      <w:r>
        <w:rPr>
          <w:rFonts w:hint="eastAsia"/>
          <w:noProof/>
          <w:lang w:eastAsia="zh-CN" w:bidi="ar-SA"/>
        </w:rPr>
        <w:t>listener</w:t>
      </w:r>
      <w:bookmarkEnd w:id="574"/>
    </w:p>
    <w:p w14:paraId="5E42547D" w14:textId="77777777" w:rsidR="006B7C6C" w:rsidRDefault="006B7C6C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使用</w:t>
      </w:r>
      <w:r>
        <w:rPr>
          <w:rFonts w:hint="eastAsia"/>
          <w:noProof/>
          <w:lang w:eastAsia="zh-CN" w:bidi="ar-SA"/>
        </w:rPr>
        <w:t>net configur</w:t>
      </w:r>
      <w:r w:rsidR="004C0EF6">
        <w:rPr>
          <w:rFonts w:hint="eastAsia"/>
          <w:noProof/>
          <w:lang w:eastAsia="zh-CN" w:bidi="ar-SA"/>
        </w:rPr>
        <w:t>ation</w:t>
      </w:r>
      <w:r>
        <w:rPr>
          <w:rFonts w:hint="eastAsia"/>
          <w:noProof/>
          <w:lang w:eastAsia="zh-CN" w:bidi="ar-SA"/>
        </w:rPr>
        <w:t xml:space="preserve"> assistan</w:t>
      </w:r>
      <w:r w:rsidR="004C0EF6">
        <w:rPr>
          <w:rFonts w:hint="eastAsia"/>
          <w:noProof/>
          <w:lang w:eastAsia="zh-CN" w:bidi="ar-SA"/>
        </w:rPr>
        <w:t>t</w:t>
      </w:r>
      <w:r>
        <w:rPr>
          <w:rFonts w:hint="eastAsia"/>
          <w:noProof/>
          <w:lang w:eastAsia="zh-CN" w:bidi="ar-SA"/>
        </w:rPr>
        <w:t>配置</w:t>
      </w:r>
    </w:p>
    <w:p w14:paraId="31B02A2F" w14:textId="77777777" w:rsidR="006B7C6C" w:rsidRDefault="006B7C6C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4F6B993A" wp14:editId="6DE21950">
            <wp:extent cx="2945342" cy="3651250"/>
            <wp:effectExtent l="19050" t="0" r="7408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090" cy="3654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4F20B2" w14:textId="77777777" w:rsidR="006B7C6C" w:rsidRDefault="006B7C6C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CA61B6A" w14:textId="77777777" w:rsidR="006B7C6C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15F20AB3" wp14:editId="01913997">
            <wp:extent cx="5274310" cy="3496650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7687AE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D3FCD58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3B5B110D" wp14:editId="2FA9E63C">
            <wp:extent cx="5274310" cy="352796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B5661D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11B2267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903A846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C5B83FC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DE32C5E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F29F97A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8548361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23F247D1" wp14:editId="20B9E35C">
            <wp:extent cx="5274310" cy="351424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40F3B5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FD24DED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16541060" wp14:editId="3204DF15">
            <wp:extent cx="5274310" cy="349850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8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0481F1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1F9FCB4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E604C7F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F638C70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190F7889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18FDD11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720789F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7FEF08E8" wp14:editId="1035BC26">
            <wp:extent cx="5274310" cy="349665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C01C05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BFFA9E4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787FA7B0" wp14:editId="5450F962">
            <wp:extent cx="5274310" cy="351424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258F9F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E038554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81EB4B1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D06C797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823A4CC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A76281D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1ED99B4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417BF48D" wp14:editId="4B6197CB">
            <wp:extent cx="5274310" cy="349665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2E7EEF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9C86A11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点击完成</w:t>
      </w:r>
    </w:p>
    <w:p w14:paraId="489A06CF" w14:textId="77777777" w:rsidR="0093306E" w:rsidRDefault="0093306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7A092707" wp14:editId="4C2B210B">
            <wp:extent cx="5274310" cy="3508358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041DF9" w14:textId="77777777" w:rsidR="00145D0F" w:rsidRDefault="00145D0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0FEAD14" w14:textId="77777777" w:rsidR="00145D0F" w:rsidRDefault="00145D0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542A704" w14:textId="77777777" w:rsidR="00145D0F" w:rsidRDefault="00145D0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90E1A9F" w14:textId="77777777" w:rsidR="00145D0F" w:rsidRDefault="00145D0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D201B42" w14:textId="77777777" w:rsidR="004C0EF6" w:rsidRDefault="004C0EF6" w:rsidP="00557A40">
      <w:pPr>
        <w:pStyle w:val="4"/>
        <w:numPr>
          <w:ilvl w:val="2"/>
          <w:numId w:val="3"/>
        </w:numPr>
        <w:rPr>
          <w:noProof/>
          <w:lang w:eastAsia="zh-CN" w:bidi="ar-SA"/>
        </w:rPr>
      </w:pPr>
      <w:bookmarkStart w:id="575" w:name="_Toc485131031"/>
      <w:r>
        <w:rPr>
          <w:rFonts w:hint="eastAsia"/>
          <w:noProof/>
          <w:lang w:eastAsia="zh-CN" w:bidi="ar-SA"/>
        </w:rPr>
        <w:t>创建数据库实例</w:t>
      </w:r>
      <w:bookmarkEnd w:id="575"/>
    </w:p>
    <w:p w14:paraId="23C2701F" w14:textId="77777777" w:rsidR="00145D0F" w:rsidRDefault="004C0EF6" w:rsidP="004C0EF6">
      <w:pPr>
        <w:widowControl w:val="0"/>
        <w:spacing w:after="0" w:line="240" w:lineRule="auto"/>
        <w:ind w:firstLine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t>使用</w:t>
      </w:r>
      <w:r>
        <w:rPr>
          <w:rFonts w:hint="eastAsia"/>
          <w:noProof/>
          <w:lang w:eastAsia="zh-CN" w:bidi="ar-SA"/>
        </w:rPr>
        <w:t>database configuration assistant</w:t>
      </w:r>
      <w:r>
        <w:rPr>
          <w:rFonts w:hint="eastAsia"/>
          <w:noProof/>
          <w:lang w:eastAsia="zh-CN" w:bidi="ar-SA"/>
        </w:rPr>
        <w:t>配置</w:t>
      </w:r>
    </w:p>
    <w:p w14:paraId="75541120" w14:textId="77777777" w:rsidR="00145D0F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D9F733F" wp14:editId="5914FFF7">
            <wp:extent cx="2940050" cy="3662853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366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21FDD9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414462B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15AC9CE5" wp14:editId="1A0BC1D4">
            <wp:extent cx="5274310" cy="3717266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D4E5BE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A7E8942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3647DA5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017A42D" wp14:editId="36023B19">
            <wp:extent cx="5274310" cy="3702743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2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350685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A480583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0EA20560" wp14:editId="78B4FECD">
            <wp:extent cx="5274310" cy="371673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0873B1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74B25F1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8FB63D1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F313DE4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F201C0F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t>数据库实例名输入：</w:t>
      </w:r>
      <w:r>
        <w:rPr>
          <w:rFonts w:hint="eastAsia"/>
          <w:noProof/>
          <w:lang w:eastAsia="zh-CN" w:bidi="ar-SA"/>
        </w:rPr>
        <w:t>ENOVIADB</w:t>
      </w:r>
    </w:p>
    <w:p w14:paraId="6DE1492F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529FF0E3" wp14:editId="5CE91C64">
            <wp:extent cx="5274310" cy="372469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C172D4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65F1870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75F2FFB1" wp14:editId="06482191">
            <wp:extent cx="5274310" cy="3710687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0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397068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B9A1906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11BEF3D1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59C5D7C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t>使用统一密码，密码为：</w:t>
      </w:r>
      <w:r>
        <w:rPr>
          <w:rFonts w:hint="eastAsia"/>
          <w:noProof/>
          <w:lang w:eastAsia="zh-CN" w:bidi="ar-SA"/>
        </w:rPr>
        <w:t>enovia</w:t>
      </w:r>
    </w:p>
    <w:p w14:paraId="3ABB3F9B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183C5952" wp14:editId="5E3B679E">
            <wp:extent cx="5274310" cy="373655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83E3D1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AC79FD8" w14:textId="77777777" w:rsidR="009C12F8" w:rsidRDefault="009C12F8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点击</w:t>
      </w:r>
      <w:r>
        <w:rPr>
          <w:rFonts w:hint="eastAsia"/>
          <w:noProof/>
          <w:lang w:eastAsia="zh-CN" w:bidi="ar-SA"/>
        </w:rPr>
        <w:t>yes</w:t>
      </w:r>
    </w:p>
    <w:p w14:paraId="474BEFEB" w14:textId="77777777" w:rsidR="004C0EF6" w:rsidRDefault="004C0EF6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8030785" wp14:editId="17443B1B">
            <wp:extent cx="5274310" cy="3706020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FEB07" w14:textId="77777777" w:rsidR="009C12F8" w:rsidRDefault="009C12F8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A285184" w14:textId="77777777" w:rsidR="009C12F8" w:rsidRDefault="009C12F8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7CC3D52" w14:textId="77777777" w:rsidR="009C12F8" w:rsidRDefault="009C12F8" w:rsidP="009C12F8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t>选取数据库文件存放路径为</w:t>
      </w:r>
      <w:del w:id="576" w:author="Charles guo" w:date="2017-06-13T09:52:00Z">
        <w:r w:rsidDel="00A36ED9">
          <w:rPr>
            <w:rFonts w:hint="eastAsia"/>
            <w:noProof/>
            <w:lang w:eastAsia="zh-CN" w:bidi="ar-SA"/>
          </w:rPr>
          <w:delText>F</w:delText>
        </w:r>
      </w:del>
      <w:ins w:id="577" w:author="Charles guo" w:date="2017-06-13T09:52:00Z">
        <w:r w:rsidR="00A36ED9">
          <w:rPr>
            <w:noProof/>
            <w:lang w:eastAsia="zh-CN" w:bidi="ar-SA"/>
          </w:rPr>
          <w:t>H</w:t>
        </w:r>
      </w:ins>
      <w:r>
        <w:rPr>
          <w:rFonts w:hint="eastAsia"/>
          <w:noProof/>
          <w:lang w:eastAsia="zh-CN" w:bidi="ar-SA"/>
        </w:rPr>
        <w:t>:\ora</w:t>
      </w:r>
      <w:del w:id="578" w:author="Charles guo" w:date="2017-06-13T09:52:00Z">
        <w:r w:rsidDel="00A36ED9">
          <w:rPr>
            <w:rFonts w:hint="eastAsia"/>
            <w:noProof/>
            <w:lang w:eastAsia="zh-CN" w:bidi="ar-SA"/>
          </w:rPr>
          <w:delText>cledb</w:delText>
        </w:r>
      </w:del>
      <w:r>
        <w:rPr>
          <w:rFonts w:hint="eastAsia"/>
          <w:noProof/>
          <w:lang w:eastAsia="zh-CN" w:bidi="ar-SA"/>
        </w:rPr>
        <w:t>data</w:t>
      </w:r>
    </w:p>
    <w:p w14:paraId="7159631B" w14:textId="77777777" w:rsidR="009C12F8" w:rsidRDefault="009C12F8" w:rsidP="009C12F8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备注：请选择大容量磁盘分区（建议</w:t>
      </w:r>
      <w:r>
        <w:rPr>
          <w:rFonts w:hint="eastAsia"/>
          <w:noProof/>
          <w:lang w:eastAsia="zh-CN" w:bidi="ar-SA"/>
        </w:rPr>
        <w:t>1</w:t>
      </w:r>
      <w:r>
        <w:rPr>
          <w:rFonts w:hint="eastAsia"/>
          <w:noProof/>
          <w:lang w:eastAsia="zh-CN" w:bidi="ar-SA"/>
        </w:rPr>
        <w:t>个</w:t>
      </w:r>
      <w:r>
        <w:rPr>
          <w:rFonts w:hint="eastAsia"/>
          <w:noProof/>
          <w:lang w:eastAsia="zh-CN" w:bidi="ar-SA"/>
        </w:rPr>
        <w:t>T</w:t>
      </w:r>
      <w:r>
        <w:rPr>
          <w:rFonts w:hint="eastAsia"/>
          <w:noProof/>
          <w:lang w:eastAsia="zh-CN" w:bidi="ar-SA"/>
        </w:rPr>
        <w:t>以上）</w:t>
      </w:r>
    </w:p>
    <w:p w14:paraId="0D3BE771" w14:textId="77777777" w:rsidR="009C12F8" w:rsidRDefault="009C12F8" w:rsidP="009C12F8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或动态可扩容存储</w:t>
      </w:r>
    </w:p>
    <w:p w14:paraId="4E2A8B6E" w14:textId="77777777" w:rsidR="009C12F8" w:rsidRDefault="009C12F8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F9C40B8" wp14:editId="186B9861">
            <wp:extent cx="5274310" cy="3706020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33C956" w14:textId="77777777" w:rsidR="009C12F8" w:rsidRDefault="009C12F8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ABFC1EE" w14:textId="77777777" w:rsidR="009C12F8" w:rsidRDefault="009C12F8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72C18A4A" wp14:editId="05E33CE9">
            <wp:extent cx="5274310" cy="3742451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7FB18F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2CB9C94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79A46C37" wp14:editId="33D87550">
            <wp:extent cx="5274310" cy="3729925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42CD9C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5D68642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1219574E" wp14:editId="71370B9F">
            <wp:extent cx="5274310" cy="3744572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4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94861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D8A5FC5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088DAB1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1D3A6EC7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5B87DCA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t>设置最大并发连接数为</w:t>
      </w:r>
      <w:r>
        <w:rPr>
          <w:rFonts w:hint="eastAsia"/>
          <w:noProof/>
          <w:lang w:eastAsia="zh-CN" w:bidi="ar-SA"/>
        </w:rPr>
        <w:t>500</w:t>
      </w:r>
    </w:p>
    <w:p w14:paraId="71BEAE3F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7C5CD1E" wp14:editId="2A5AE991">
            <wp:extent cx="5274310" cy="3731294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2F92C9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B1EF214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7CBF2834" wp14:editId="4C764C80">
            <wp:extent cx="5274310" cy="3724690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39A090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6D1901A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091FC7B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B8FB5A6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71619CD8" wp14:editId="48CAFC36">
            <wp:extent cx="5274310" cy="3726618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389FA3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E50ED48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点击完成</w:t>
      </w:r>
    </w:p>
    <w:p w14:paraId="71ABBE6B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E3A7344" wp14:editId="1364D4C4">
            <wp:extent cx="5274310" cy="3706020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508DA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10218850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17714DD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0685E25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t>点击确定</w:t>
      </w:r>
    </w:p>
    <w:p w14:paraId="3EF06EA9" w14:textId="77777777" w:rsidR="00710FEF" w:rsidRDefault="00710FE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1E432D9C" wp14:editId="12397B50">
            <wp:extent cx="4133850" cy="4152366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122" cy="415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D20C3C" w14:textId="77777777" w:rsidR="004638A7" w:rsidRDefault="004638A7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1D2C1C8F" w14:textId="77777777" w:rsidR="004638A7" w:rsidRDefault="004638A7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423C6409" wp14:editId="21D67B0C">
            <wp:extent cx="5274310" cy="3655004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06DB8" w14:textId="77777777" w:rsidR="00F73AB3" w:rsidRDefault="00F73AB3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88E0887" w14:textId="77777777" w:rsidR="00F73AB3" w:rsidRDefault="00F73AB3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3C3B43AA" wp14:editId="489FB576">
            <wp:extent cx="4087557" cy="3302000"/>
            <wp:effectExtent l="19050" t="0" r="8193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3303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EA1755" w14:textId="77777777" w:rsidR="00F73AB3" w:rsidRDefault="00F73AB3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E8DEE1F" w14:textId="77777777" w:rsidR="00F73AB3" w:rsidRDefault="00F73AB3" w:rsidP="00557A40">
      <w:pPr>
        <w:pStyle w:val="4"/>
        <w:numPr>
          <w:ilvl w:val="2"/>
          <w:numId w:val="3"/>
        </w:numPr>
        <w:rPr>
          <w:noProof/>
          <w:lang w:eastAsia="zh-CN" w:bidi="ar-SA"/>
        </w:rPr>
      </w:pPr>
      <w:bookmarkStart w:id="579" w:name="_Toc485131032"/>
      <w:r>
        <w:rPr>
          <w:rFonts w:hint="eastAsia"/>
          <w:noProof/>
          <w:lang w:eastAsia="zh-CN" w:bidi="ar-SA"/>
        </w:rPr>
        <w:t>ORACLE</w:t>
      </w:r>
      <w:r>
        <w:rPr>
          <w:rFonts w:hint="eastAsia"/>
          <w:noProof/>
          <w:lang w:eastAsia="zh-CN" w:bidi="ar-SA"/>
        </w:rPr>
        <w:t>数据库网络服务配置</w:t>
      </w:r>
      <w:bookmarkEnd w:id="579"/>
    </w:p>
    <w:p w14:paraId="35F4F7B9" w14:textId="77777777" w:rsidR="00F73AB3" w:rsidRDefault="00F73AB3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使用</w:t>
      </w:r>
      <w:r>
        <w:rPr>
          <w:rFonts w:hint="eastAsia"/>
          <w:noProof/>
          <w:lang w:eastAsia="zh-CN" w:bidi="ar-SA"/>
        </w:rPr>
        <w:t>net configuration assistant</w:t>
      </w:r>
      <w:r>
        <w:rPr>
          <w:rFonts w:hint="eastAsia"/>
          <w:noProof/>
          <w:lang w:eastAsia="zh-CN" w:bidi="ar-SA"/>
        </w:rPr>
        <w:t>配置</w:t>
      </w:r>
    </w:p>
    <w:p w14:paraId="11D05398" w14:textId="77777777" w:rsidR="00F73AB3" w:rsidRDefault="003E636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32014E81" wp14:editId="772D6E25">
            <wp:extent cx="5274310" cy="3516207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3AA77" w14:textId="77777777" w:rsidR="003E636F" w:rsidRDefault="003E636F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34F4C34" w14:textId="77777777" w:rsidR="003E636F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24E785FE" wp14:editId="610C2130">
            <wp:extent cx="5274310" cy="3496585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B50D7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CC92A30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96205F5" wp14:editId="308B417A">
            <wp:extent cx="5274310" cy="3496650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64445C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D9F5DDC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5E06BA2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D8DEDDB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8EAD9C1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4B089DE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3A5F1CD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695BA502" wp14:editId="7BD626B3">
            <wp:extent cx="5274310" cy="3539805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A0B89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DD933E0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1978D39" wp14:editId="0E11A8A4">
            <wp:extent cx="5274310" cy="3498448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A7FF8E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803B104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0AADCC3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5E41DC6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B57155C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6DB61DB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945FD14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67F4264" wp14:editId="6B22D39D">
            <wp:extent cx="5274310" cy="3504447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0ABF08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04F7CC9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输入</w:t>
      </w:r>
      <w:r>
        <w:rPr>
          <w:rFonts w:hint="eastAsia"/>
          <w:noProof/>
          <w:lang w:eastAsia="zh-CN" w:bidi="ar-SA"/>
        </w:rPr>
        <w:t>ENOVIADB</w:t>
      </w:r>
    </w:p>
    <w:p w14:paraId="7472ED8E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321D0D58" wp14:editId="1F95C49C">
            <wp:extent cx="5274310" cy="3520118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0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1045D0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35325B0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7D9A4C8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3937051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A4876DE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904F944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4FA44DC4" wp14:editId="6D4841C6">
            <wp:extent cx="5274310" cy="3514251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DB7EA5" w14:textId="77777777" w:rsidR="001A63CD" w:rsidRPr="00A7681F" w:rsidRDefault="00A7681F" w:rsidP="006B7C6C">
      <w:pPr>
        <w:pStyle w:val="a6"/>
        <w:widowControl w:val="0"/>
        <w:spacing w:after="0" w:line="240" w:lineRule="auto"/>
        <w:ind w:left="420"/>
        <w:rPr>
          <w:noProof/>
          <w:color w:val="FF0000"/>
          <w:lang w:eastAsia="zh-CN" w:bidi="ar-SA"/>
          <w:rPrChange w:id="580" w:author="Charles guo" w:date="2017-06-13T10:04:00Z">
            <w:rPr>
              <w:noProof/>
              <w:lang w:eastAsia="zh-CN" w:bidi="ar-SA"/>
            </w:rPr>
          </w:rPrChange>
        </w:rPr>
      </w:pPr>
      <w:ins w:id="581" w:author="Charles guo" w:date="2017-06-13T10:04:00Z">
        <w:r w:rsidRPr="00A7681F">
          <w:rPr>
            <w:noProof/>
            <w:color w:val="FF0000"/>
            <w:lang w:eastAsia="zh-CN" w:bidi="ar-SA"/>
            <w:rPrChange w:id="582" w:author="Charles guo" w:date="2017-06-13T10:04:00Z">
              <w:rPr>
                <w:noProof/>
                <w:lang w:eastAsia="zh-CN" w:bidi="ar-SA"/>
              </w:rPr>
            </w:rPrChange>
          </w:rPr>
          <w:t>Host name</w:t>
        </w:r>
      </w:ins>
    </w:p>
    <w:p w14:paraId="35964AB9" w14:textId="77777777" w:rsidR="001A63CD" w:rsidRDefault="001A63CD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08104683" wp14:editId="736DD38C">
            <wp:extent cx="5274310" cy="3504407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BD5952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8188EE2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12E43C1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06E9F9D1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9216AF7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72116DBA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1AB7D45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7599865" wp14:editId="23384252">
            <wp:extent cx="5274310" cy="3539805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F18DEB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FDE3FA6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4054FF48" wp14:editId="17D24F8A">
            <wp:extent cx="5274310" cy="3533965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3C7D85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7A85CB1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50F8B210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6FD3FFC1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33077731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07451D1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49738F8C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7A422790" wp14:editId="56F4B5A0">
            <wp:extent cx="5274310" cy="3514244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6D8C8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</w:p>
    <w:p w14:paraId="2BC75237" w14:textId="77777777" w:rsidR="00A03FDE" w:rsidRDefault="00A03FDE" w:rsidP="006B7C6C">
      <w:pPr>
        <w:pStyle w:val="a6"/>
        <w:widowControl w:val="0"/>
        <w:spacing w:after="0" w:line="240" w:lineRule="auto"/>
        <w:ind w:left="42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04E88DC6" wp14:editId="6893A5D1">
            <wp:extent cx="5274310" cy="3514251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A9CEA4" w14:textId="77777777" w:rsidR="00F73AB3" w:rsidRDefault="00F73AB3" w:rsidP="00F21BF5">
      <w:pPr>
        <w:widowControl w:val="0"/>
        <w:spacing w:after="0" w:line="240" w:lineRule="auto"/>
        <w:ind w:left="420"/>
        <w:rPr>
          <w:lang w:eastAsia="zh-CN"/>
        </w:rPr>
      </w:pPr>
    </w:p>
    <w:p w14:paraId="45692811" w14:textId="77777777" w:rsidR="00DD293A" w:rsidRDefault="00732018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583" w:name="_Toc485131033"/>
      <w:r>
        <w:rPr>
          <w:rFonts w:hint="eastAsia"/>
          <w:lang w:eastAsia="zh-CN"/>
        </w:rPr>
        <w:t>安装完成后设置</w:t>
      </w:r>
      <w:bookmarkEnd w:id="583"/>
    </w:p>
    <w:p w14:paraId="6E3300BF" w14:textId="77777777" w:rsidR="00732018" w:rsidRDefault="00732018" w:rsidP="00557A40">
      <w:pPr>
        <w:pStyle w:val="a6"/>
        <w:widowControl w:val="0"/>
        <w:numPr>
          <w:ilvl w:val="0"/>
          <w:numId w:val="4"/>
        </w:numPr>
        <w:spacing w:after="0" w:line="240" w:lineRule="auto"/>
        <w:rPr>
          <w:lang w:eastAsia="zh-CN"/>
        </w:rPr>
      </w:pPr>
      <w:r>
        <w:rPr>
          <w:rFonts w:hint="eastAsia"/>
          <w:lang w:eastAsia="zh-CN"/>
        </w:rPr>
        <w:t>系统环境变量增加</w:t>
      </w:r>
    </w:p>
    <w:p w14:paraId="35B080CB" w14:textId="77777777" w:rsidR="0096640F" w:rsidRDefault="00F50200" w:rsidP="0096640F">
      <w:pPr>
        <w:widowControl w:val="0"/>
        <w:spacing w:after="0" w:line="240" w:lineRule="auto"/>
        <w:ind w:left="420"/>
        <w:rPr>
          <w:lang w:eastAsia="zh-CN"/>
        </w:rPr>
      </w:pPr>
      <w:r>
        <w:rPr>
          <w:rFonts w:hint="eastAsia"/>
          <w:lang w:eastAsia="zh-CN"/>
        </w:rPr>
        <w:t>ORACLE</w:t>
      </w:r>
      <w:r w:rsidR="0096640F">
        <w:rPr>
          <w:rFonts w:hint="eastAsia"/>
          <w:lang w:eastAsia="zh-CN"/>
        </w:rPr>
        <w:t>_HOME=</w:t>
      </w:r>
      <w:r w:rsidR="00E92CDA" w:rsidRPr="00E92CDA">
        <w:t xml:space="preserve"> </w:t>
      </w:r>
      <w:r w:rsidR="00E92CDA" w:rsidRPr="00E92CDA">
        <w:rPr>
          <w:lang w:eastAsia="zh-CN"/>
        </w:rPr>
        <w:t>C:\oracle\product\</w:t>
      </w:r>
      <w:del w:id="584" w:author="Charles guo" w:date="2017-06-13T10:05:00Z">
        <w:r w:rsidR="00E92CDA" w:rsidRPr="00E92CDA" w:rsidDel="00A7681F">
          <w:rPr>
            <w:lang w:eastAsia="zh-CN"/>
          </w:rPr>
          <w:delText>11</w:delText>
        </w:r>
      </w:del>
      <w:ins w:id="585" w:author="Charles guo" w:date="2017-06-13T10:05:00Z">
        <w:r w:rsidR="00A7681F" w:rsidRPr="00E92CDA">
          <w:rPr>
            <w:lang w:eastAsia="zh-CN"/>
          </w:rPr>
          <w:t>1</w:t>
        </w:r>
        <w:r w:rsidR="00A7681F">
          <w:rPr>
            <w:lang w:eastAsia="zh-CN"/>
          </w:rPr>
          <w:t>2</w:t>
        </w:r>
      </w:ins>
      <w:r w:rsidR="00E92CDA" w:rsidRPr="00E92CDA">
        <w:rPr>
          <w:lang w:eastAsia="zh-CN"/>
        </w:rPr>
        <w:t>.</w:t>
      </w:r>
      <w:del w:id="586" w:author="Charles guo" w:date="2017-06-13T10:05:00Z">
        <w:r w:rsidR="00E92CDA" w:rsidRPr="00E92CDA" w:rsidDel="00A7681F">
          <w:rPr>
            <w:lang w:eastAsia="zh-CN"/>
          </w:rPr>
          <w:delText>2</w:delText>
        </w:r>
      </w:del>
      <w:ins w:id="587" w:author="Charles guo" w:date="2017-06-13T10:05:00Z">
        <w:r w:rsidR="00A7681F">
          <w:rPr>
            <w:lang w:eastAsia="zh-CN"/>
          </w:rPr>
          <w:t>1</w:t>
        </w:r>
      </w:ins>
      <w:r w:rsidR="00E92CDA" w:rsidRPr="00E92CDA">
        <w:rPr>
          <w:lang w:eastAsia="zh-CN"/>
        </w:rPr>
        <w:t>.0\dbhome_1</w:t>
      </w:r>
    </w:p>
    <w:p w14:paraId="4F49CAAE" w14:textId="77777777" w:rsidR="00732018" w:rsidRDefault="00732018" w:rsidP="0096640F">
      <w:pPr>
        <w:widowControl w:val="0"/>
        <w:spacing w:after="0" w:line="240" w:lineRule="auto"/>
        <w:ind w:left="420"/>
        <w:rPr>
          <w:lang w:eastAsia="zh-CN"/>
        </w:rPr>
      </w:pPr>
    </w:p>
    <w:p w14:paraId="5CF1545E" w14:textId="77777777" w:rsidR="00732018" w:rsidRDefault="00732018" w:rsidP="0096640F">
      <w:pPr>
        <w:widowControl w:val="0"/>
        <w:spacing w:after="0" w:line="240" w:lineRule="auto"/>
        <w:ind w:left="420"/>
        <w:rPr>
          <w:lang w:eastAsia="zh-CN"/>
        </w:rPr>
      </w:pPr>
    </w:p>
    <w:p w14:paraId="313E8E37" w14:textId="77777777" w:rsidR="00732018" w:rsidRDefault="00732018" w:rsidP="00557A40">
      <w:pPr>
        <w:pStyle w:val="a6"/>
        <w:widowControl w:val="0"/>
        <w:numPr>
          <w:ilvl w:val="0"/>
          <w:numId w:val="4"/>
        </w:numPr>
        <w:spacing w:after="0" w:line="240" w:lineRule="auto"/>
        <w:rPr>
          <w:lang w:eastAsia="zh-CN"/>
        </w:rPr>
      </w:pPr>
      <w:r w:rsidRPr="00732018">
        <w:rPr>
          <w:rFonts w:hint="eastAsia"/>
          <w:lang w:eastAsia="zh-CN"/>
        </w:rPr>
        <w:lastRenderedPageBreak/>
        <w:t>设置用户密码永不过期</w:t>
      </w:r>
    </w:p>
    <w:p w14:paraId="47E29551" w14:textId="77777777" w:rsidR="00732018" w:rsidRDefault="00732018" w:rsidP="00732018">
      <w:pPr>
        <w:pStyle w:val="a6"/>
        <w:widowControl w:val="0"/>
        <w:spacing w:after="0" w:line="240" w:lineRule="auto"/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034D284F" wp14:editId="421008F5">
            <wp:extent cx="5274310" cy="2639821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872D40" w14:textId="77777777" w:rsidR="00732018" w:rsidRPr="00732018" w:rsidRDefault="00732018" w:rsidP="00732018">
      <w:pPr>
        <w:pStyle w:val="a6"/>
        <w:widowControl w:val="0"/>
        <w:spacing w:after="0" w:line="240" w:lineRule="auto"/>
        <w:ind w:left="420"/>
        <w:rPr>
          <w:lang w:eastAsia="zh-CN"/>
        </w:rPr>
      </w:pPr>
      <w:r>
        <w:rPr>
          <w:rFonts w:hint="eastAsia"/>
          <w:lang w:eastAsia="zh-CN"/>
        </w:rPr>
        <w:t>执行</w:t>
      </w:r>
      <w:r>
        <w:rPr>
          <w:rFonts w:hint="eastAsia"/>
          <w:lang w:eastAsia="zh-CN"/>
        </w:rPr>
        <w:t>cmd.exe</w:t>
      </w:r>
      <w:r>
        <w:rPr>
          <w:rFonts w:hint="eastAsia"/>
          <w:lang w:eastAsia="zh-CN"/>
        </w:rPr>
        <w:t>打开控制台，输入：</w:t>
      </w:r>
    </w:p>
    <w:p w14:paraId="0EDFCE83" w14:textId="77777777" w:rsidR="00732018" w:rsidRPr="006E22AD" w:rsidRDefault="00732018" w:rsidP="00732018">
      <w:pPr>
        <w:pStyle w:val="a6"/>
        <w:widowControl w:val="0"/>
        <w:spacing w:after="0" w:line="240" w:lineRule="auto"/>
        <w:ind w:left="420"/>
        <w:rPr>
          <w:sz w:val="16"/>
          <w:szCs w:val="16"/>
          <w:lang w:eastAsia="zh-CN"/>
        </w:rPr>
      </w:pPr>
      <w:r w:rsidRPr="006E22AD">
        <w:rPr>
          <w:sz w:val="16"/>
          <w:szCs w:val="16"/>
          <w:lang w:eastAsia="zh-CN"/>
        </w:rPr>
        <w:t>sqlplus /nolog</w:t>
      </w:r>
    </w:p>
    <w:p w14:paraId="3B023E66" w14:textId="77777777" w:rsidR="00732018" w:rsidRPr="006E22AD" w:rsidRDefault="00732018" w:rsidP="00732018">
      <w:pPr>
        <w:pStyle w:val="a6"/>
        <w:widowControl w:val="0"/>
        <w:spacing w:after="0" w:line="240" w:lineRule="auto"/>
        <w:ind w:left="420"/>
        <w:rPr>
          <w:sz w:val="16"/>
          <w:szCs w:val="16"/>
          <w:lang w:eastAsia="zh-CN"/>
        </w:rPr>
      </w:pPr>
      <w:r w:rsidRPr="006E22AD">
        <w:rPr>
          <w:sz w:val="16"/>
          <w:szCs w:val="16"/>
          <w:lang w:eastAsia="zh-CN"/>
        </w:rPr>
        <w:t>SQL&gt; connect / as sysdba;</w:t>
      </w:r>
    </w:p>
    <w:p w14:paraId="60209B7B" w14:textId="77777777" w:rsidR="00732018" w:rsidRPr="006E22AD" w:rsidRDefault="00732018" w:rsidP="00732018">
      <w:pPr>
        <w:pStyle w:val="a6"/>
        <w:widowControl w:val="0"/>
        <w:spacing w:after="0" w:line="240" w:lineRule="auto"/>
        <w:ind w:left="420"/>
        <w:rPr>
          <w:sz w:val="16"/>
          <w:szCs w:val="16"/>
          <w:lang w:eastAsia="zh-CN"/>
        </w:rPr>
      </w:pPr>
      <w:r w:rsidRPr="006E22AD">
        <w:rPr>
          <w:sz w:val="16"/>
          <w:szCs w:val="16"/>
          <w:lang w:eastAsia="zh-CN"/>
        </w:rPr>
        <w:t>SQL&gt; ALTER PROFILE DEFAULT LIMIT PASSWORD_LIFE_TIME UNLIMITED;</w:t>
      </w:r>
    </w:p>
    <w:p w14:paraId="5DF9A203" w14:textId="77777777" w:rsidR="00732018" w:rsidRDefault="00732018" w:rsidP="00732018">
      <w:pPr>
        <w:pStyle w:val="a6"/>
        <w:widowControl w:val="0"/>
        <w:spacing w:after="0" w:line="240" w:lineRule="auto"/>
        <w:ind w:left="420"/>
        <w:rPr>
          <w:lang w:eastAsia="zh-CN"/>
        </w:rPr>
      </w:pPr>
      <w:r w:rsidRPr="006E22AD">
        <w:rPr>
          <w:sz w:val="16"/>
          <w:szCs w:val="16"/>
          <w:lang w:eastAsia="zh-CN"/>
        </w:rPr>
        <w:t>SQL&gt;</w:t>
      </w:r>
      <w:r w:rsidRPr="006E22AD">
        <w:rPr>
          <w:rFonts w:hint="eastAsia"/>
          <w:sz w:val="16"/>
          <w:szCs w:val="16"/>
          <w:lang w:eastAsia="zh-CN"/>
        </w:rPr>
        <w:t xml:space="preserve"> quit</w:t>
      </w:r>
      <w:r w:rsidRPr="006E22AD">
        <w:rPr>
          <w:sz w:val="16"/>
          <w:szCs w:val="16"/>
          <w:lang w:eastAsia="zh-CN"/>
        </w:rPr>
        <w:t>;</w:t>
      </w:r>
    </w:p>
    <w:p w14:paraId="4CC92F3F" w14:textId="77777777" w:rsidR="007D1F75" w:rsidRDefault="007D1F75" w:rsidP="00732018">
      <w:pPr>
        <w:pStyle w:val="a6"/>
        <w:widowControl w:val="0"/>
        <w:spacing w:after="0" w:line="240" w:lineRule="auto"/>
        <w:ind w:left="420"/>
        <w:rPr>
          <w:lang w:eastAsia="zh-CN"/>
        </w:rPr>
      </w:pPr>
    </w:p>
    <w:p w14:paraId="5D265BC7" w14:textId="77777777" w:rsidR="007D1F75" w:rsidRDefault="001036CA" w:rsidP="00557A40">
      <w:pPr>
        <w:pStyle w:val="a6"/>
        <w:widowControl w:val="0"/>
        <w:numPr>
          <w:ilvl w:val="0"/>
          <w:numId w:val="4"/>
        </w:numPr>
        <w:spacing w:after="0" w:line="240" w:lineRule="auto"/>
        <w:rPr>
          <w:lang w:eastAsia="zh-CN"/>
        </w:rPr>
      </w:pPr>
      <w:r>
        <w:rPr>
          <w:rFonts w:hint="eastAsia"/>
          <w:lang w:eastAsia="zh-CN"/>
        </w:rPr>
        <w:t>数据库</w:t>
      </w:r>
      <w:r w:rsidR="008C7D03">
        <w:rPr>
          <w:rFonts w:hint="eastAsia"/>
          <w:lang w:eastAsia="zh-CN"/>
        </w:rPr>
        <w:t>双机热备模式的设置</w:t>
      </w:r>
    </w:p>
    <w:p w14:paraId="239BBD9B" w14:textId="77777777" w:rsidR="00065BC9" w:rsidRDefault="00065BC9" w:rsidP="00065BC9">
      <w:pPr>
        <w:pStyle w:val="a6"/>
        <w:widowControl w:val="0"/>
        <w:spacing w:after="0" w:line="240" w:lineRule="auto"/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7C3489ED" wp14:editId="069C41A9">
            <wp:extent cx="4736951" cy="3644900"/>
            <wp:effectExtent l="19050" t="0" r="6499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989" cy="364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5B4C2" w14:textId="77777777" w:rsidR="008C7D03" w:rsidRPr="006E22AD" w:rsidRDefault="008C7D03" w:rsidP="008C7D03">
      <w:pPr>
        <w:pStyle w:val="a6"/>
        <w:widowControl w:val="0"/>
        <w:spacing w:after="0" w:line="240" w:lineRule="auto"/>
        <w:ind w:left="420"/>
        <w:rPr>
          <w:sz w:val="16"/>
          <w:szCs w:val="16"/>
          <w:lang w:eastAsia="zh-CN"/>
        </w:rPr>
      </w:pPr>
      <w:r w:rsidRPr="006E22AD">
        <w:rPr>
          <w:rFonts w:asciiTheme="minorEastAsia" w:hAnsiTheme="minorEastAsia"/>
          <w:sz w:val="16"/>
          <w:szCs w:val="16"/>
        </w:rPr>
        <w:t>s</w:t>
      </w:r>
      <w:r w:rsidRPr="006E22AD">
        <w:rPr>
          <w:sz w:val="16"/>
          <w:szCs w:val="16"/>
          <w:lang w:eastAsia="zh-CN"/>
        </w:rPr>
        <w:t>qlplus /nolog</w:t>
      </w:r>
    </w:p>
    <w:p w14:paraId="43B43AF6" w14:textId="77777777" w:rsidR="008C7D03" w:rsidRPr="006E22AD" w:rsidRDefault="008C7D03" w:rsidP="008C7D03">
      <w:pPr>
        <w:pStyle w:val="a6"/>
        <w:widowControl w:val="0"/>
        <w:spacing w:after="0" w:line="240" w:lineRule="auto"/>
        <w:ind w:left="420"/>
        <w:rPr>
          <w:sz w:val="16"/>
          <w:szCs w:val="16"/>
          <w:lang w:eastAsia="zh-CN"/>
        </w:rPr>
      </w:pPr>
      <w:r w:rsidRPr="006E22AD">
        <w:rPr>
          <w:sz w:val="16"/>
          <w:szCs w:val="16"/>
          <w:lang w:eastAsia="zh-CN"/>
        </w:rPr>
        <w:t>SQL&gt; connect / as sysdba;</w:t>
      </w:r>
    </w:p>
    <w:p w14:paraId="7446C9F4" w14:textId="77777777" w:rsidR="008C7D03" w:rsidRPr="006E22AD" w:rsidRDefault="008C7D03" w:rsidP="008C7D03">
      <w:pPr>
        <w:pStyle w:val="a6"/>
        <w:widowControl w:val="0"/>
        <w:spacing w:after="0" w:line="240" w:lineRule="auto"/>
        <w:ind w:left="420"/>
        <w:rPr>
          <w:sz w:val="16"/>
          <w:szCs w:val="16"/>
          <w:lang w:eastAsia="zh-CN"/>
        </w:rPr>
      </w:pPr>
      <w:r w:rsidRPr="006E22AD">
        <w:rPr>
          <w:sz w:val="16"/>
          <w:szCs w:val="16"/>
          <w:lang w:eastAsia="zh-CN"/>
        </w:rPr>
        <w:lastRenderedPageBreak/>
        <w:t>SQL&gt; alter system set control_files='</w:t>
      </w:r>
      <w:del w:id="588" w:author="Charles guo" w:date="2017-06-13T10:10:00Z">
        <w:r w:rsidR="00E91249" w:rsidDel="00F25BF2">
          <w:rPr>
            <w:rFonts w:hint="eastAsia"/>
            <w:sz w:val="16"/>
            <w:szCs w:val="16"/>
            <w:lang w:eastAsia="zh-CN"/>
          </w:rPr>
          <w:delText>F</w:delText>
        </w:r>
      </w:del>
      <w:ins w:id="589" w:author="Charles guo" w:date="2017-06-13T10:10:00Z">
        <w:r w:rsidR="00F25BF2">
          <w:rPr>
            <w:sz w:val="16"/>
            <w:szCs w:val="16"/>
            <w:lang w:eastAsia="zh-CN"/>
          </w:rPr>
          <w:t>H</w:t>
        </w:r>
      </w:ins>
      <w:r w:rsidR="00E91249">
        <w:rPr>
          <w:rFonts w:hint="eastAsia"/>
          <w:sz w:val="16"/>
          <w:szCs w:val="16"/>
          <w:lang w:eastAsia="zh-CN"/>
        </w:rPr>
        <w:t>:</w:t>
      </w:r>
      <w:r w:rsidR="004F67C7">
        <w:rPr>
          <w:rFonts w:hint="eastAsia"/>
          <w:sz w:val="16"/>
          <w:szCs w:val="16"/>
          <w:lang w:eastAsia="zh-CN"/>
        </w:rPr>
        <w:t>\</w:t>
      </w:r>
      <w:r w:rsidR="00E91249" w:rsidRPr="00E91249">
        <w:rPr>
          <w:sz w:val="16"/>
          <w:szCs w:val="16"/>
          <w:lang w:eastAsia="zh-CN"/>
        </w:rPr>
        <w:t>ora</w:t>
      </w:r>
      <w:del w:id="590" w:author="Charles guo" w:date="2017-06-13T10:10:00Z">
        <w:r w:rsidR="00E91249" w:rsidRPr="00E91249" w:rsidDel="00F25BF2">
          <w:rPr>
            <w:sz w:val="16"/>
            <w:szCs w:val="16"/>
            <w:lang w:eastAsia="zh-CN"/>
          </w:rPr>
          <w:delText>cledb</w:delText>
        </w:r>
      </w:del>
      <w:r w:rsidR="00E91249" w:rsidRPr="00E91249">
        <w:rPr>
          <w:sz w:val="16"/>
          <w:szCs w:val="16"/>
          <w:lang w:eastAsia="zh-CN"/>
        </w:rPr>
        <w:t>data</w:t>
      </w:r>
      <w:r w:rsidR="004F67C7">
        <w:rPr>
          <w:rFonts w:hint="eastAsia"/>
          <w:sz w:val="16"/>
          <w:szCs w:val="16"/>
          <w:lang w:eastAsia="zh-CN"/>
        </w:rPr>
        <w:t>\</w:t>
      </w:r>
      <w:r w:rsidR="004F67C7">
        <w:rPr>
          <w:sz w:val="16"/>
          <w:szCs w:val="16"/>
          <w:lang w:eastAsia="zh-CN"/>
        </w:rPr>
        <w:t>ENOVIADB</w:t>
      </w:r>
      <w:r w:rsidR="004F67C7">
        <w:rPr>
          <w:rFonts w:hint="eastAsia"/>
          <w:sz w:val="16"/>
          <w:szCs w:val="16"/>
          <w:lang w:eastAsia="zh-CN"/>
        </w:rPr>
        <w:t>\</w:t>
      </w:r>
      <w:r w:rsidRPr="006E22AD">
        <w:rPr>
          <w:sz w:val="16"/>
          <w:szCs w:val="16"/>
          <w:lang w:eastAsia="zh-CN"/>
        </w:rPr>
        <w:t>control01.ctl','</w:t>
      </w:r>
      <w:r w:rsidR="00E91249" w:rsidRPr="00E91249">
        <w:rPr>
          <w:rFonts w:hint="eastAsia"/>
          <w:sz w:val="16"/>
          <w:szCs w:val="16"/>
          <w:lang w:eastAsia="zh-CN"/>
        </w:rPr>
        <w:t xml:space="preserve"> </w:t>
      </w:r>
      <w:ins w:id="591" w:author="Charles guo" w:date="2017-06-13T10:11:00Z">
        <w:r w:rsidR="00F25BF2">
          <w:rPr>
            <w:sz w:val="16"/>
            <w:szCs w:val="16"/>
            <w:lang w:eastAsia="zh-CN"/>
          </w:rPr>
          <w:t>H</w:t>
        </w:r>
      </w:ins>
      <w:del w:id="592" w:author="Charles guo" w:date="2017-06-13T10:11:00Z">
        <w:r w:rsidR="00E91249" w:rsidDel="00F25BF2">
          <w:rPr>
            <w:rFonts w:hint="eastAsia"/>
            <w:sz w:val="16"/>
            <w:szCs w:val="16"/>
            <w:lang w:eastAsia="zh-CN"/>
          </w:rPr>
          <w:delText>F</w:delText>
        </w:r>
      </w:del>
      <w:r w:rsidR="00E91249">
        <w:rPr>
          <w:rFonts w:hint="eastAsia"/>
          <w:sz w:val="16"/>
          <w:szCs w:val="16"/>
          <w:lang w:eastAsia="zh-CN"/>
        </w:rPr>
        <w:t>:</w:t>
      </w:r>
      <w:r w:rsidR="004F67C7">
        <w:rPr>
          <w:rFonts w:hint="eastAsia"/>
          <w:sz w:val="16"/>
          <w:szCs w:val="16"/>
          <w:lang w:eastAsia="zh-CN"/>
        </w:rPr>
        <w:t>\</w:t>
      </w:r>
      <w:r w:rsidR="00E91249" w:rsidRPr="00E91249">
        <w:rPr>
          <w:sz w:val="16"/>
          <w:szCs w:val="16"/>
          <w:lang w:eastAsia="zh-CN"/>
        </w:rPr>
        <w:t>or</w:t>
      </w:r>
      <w:ins w:id="593" w:author="Charles guo" w:date="2017-06-13T10:10:00Z">
        <w:r w:rsidR="00F25BF2">
          <w:rPr>
            <w:sz w:val="16"/>
            <w:szCs w:val="16"/>
            <w:lang w:eastAsia="zh-CN"/>
          </w:rPr>
          <w:t>a</w:t>
        </w:r>
      </w:ins>
      <w:del w:id="594" w:author="Charles guo" w:date="2017-06-13T10:10:00Z">
        <w:r w:rsidR="00E91249" w:rsidRPr="00E91249" w:rsidDel="00F25BF2">
          <w:rPr>
            <w:sz w:val="16"/>
            <w:szCs w:val="16"/>
            <w:lang w:eastAsia="zh-CN"/>
          </w:rPr>
          <w:delText>acledb</w:delText>
        </w:r>
      </w:del>
      <w:r w:rsidR="00E91249" w:rsidRPr="00E91249">
        <w:rPr>
          <w:sz w:val="16"/>
          <w:szCs w:val="16"/>
          <w:lang w:eastAsia="zh-CN"/>
        </w:rPr>
        <w:t>data</w:t>
      </w:r>
      <w:r w:rsidR="004F67C7">
        <w:rPr>
          <w:rFonts w:hint="eastAsia"/>
          <w:sz w:val="16"/>
          <w:szCs w:val="16"/>
          <w:lang w:eastAsia="zh-CN"/>
        </w:rPr>
        <w:t>\</w:t>
      </w:r>
      <w:r w:rsidR="004F67C7">
        <w:rPr>
          <w:sz w:val="16"/>
          <w:szCs w:val="16"/>
          <w:lang w:eastAsia="zh-CN"/>
        </w:rPr>
        <w:t>ENOVIADB</w:t>
      </w:r>
      <w:r w:rsidR="004F67C7">
        <w:rPr>
          <w:rFonts w:hint="eastAsia"/>
          <w:sz w:val="16"/>
          <w:szCs w:val="16"/>
          <w:lang w:eastAsia="zh-CN"/>
        </w:rPr>
        <w:t>\</w:t>
      </w:r>
      <w:r w:rsidRPr="006E22AD">
        <w:rPr>
          <w:sz w:val="16"/>
          <w:szCs w:val="16"/>
          <w:lang w:eastAsia="zh-CN"/>
        </w:rPr>
        <w:t>control02.ctl' scope=spfile;</w:t>
      </w:r>
    </w:p>
    <w:p w14:paraId="5ABE86A2" w14:textId="77777777" w:rsidR="008C7D03" w:rsidRPr="006E22AD" w:rsidRDefault="008C7D03" w:rsidP="008C7D03">
      <w:pPr>
        <w:pStyle w:val="a6"/>
        <w:widowControl w:val="0"/>
        <w:spacing w:after="0" w:line="240" w:lineRule="auto"/>
        <w:ind w:left="420"/>
        <w:rPr>
          <w:sz w:val="16"/>
          <w:szCs w:val="16"/>
          <w:lang w:eastAsia="zh-CN"/>
        </w:rPr>
      </w:pPr>
      <w:r w:rsidRPr="006E22AD">
        <w:rPr>
          <w:sz w:val="16"/>
          <w:szCs w:val="16"/>
          <w:lang w:eastAsia="zh-CN"/>
        </w:rPr>
        <w:t>SQL&gt; shutdown immediate;</w:t>
      </w:r>
    </w:p>
    <w:p w14:paraId="5A3FCB64" w14:textId="77777777" w:rsidR="008C7D03" w:rsidRPr="006E22AD" w:rsidRDefault="008C7D03" w:rsidP="008C7D03">
      <w:pPr>
        <w:pStyle w:val="a6"/>
        <w:widowControl w:val="0"/>
        <w:spacing w:after="0" w:line="240" w:lineRule="auto"/>
        <w:ind w:left="420"/>
        <w:rPr>
          <w:sz w:val="16"/>
          <w:szCs w:val="16"/>
          <w:lang w:eastAsia="zh-CN"/>
        </w:rPr>
      </w:pPr>
      <w:r w:rsidRPr="006E22AD">
        <w:rPr>
          <w:sz w:val="16"/>
          <w:szCs w:val="16"/>
          <w:lang w:eastAsia="zh-CN"/>
        </w:rPr>
        <w:t>SQL&gt; host m</w:t>
      </w:r>
      <w:r w:rsidR="00065BC9">
        <w:rPr>
          <w:rFonts w:hint="eastAsia"/>
          <w:sz w:val="16"/>
          <w:szCs w:val="16"/>
          <w:lang w:eastAsia="zh-CN"/>
        </w:rPr>
        <w:t>o</w:t>
      </w:r>
      <w:r w:rsidRPr="006E22AD">
        <w:rPr>
          <w:sz w:val="16"/>
          <w:szCs w:val="16"/>
          <w:lang w:eastAsia="zh-CN"/>
        </w:rPr>
        <w:t>v</w:t>
      </w:r>
      <w:r w:rsidR="00065BC9">
        <w:rPr>
          <w:rFonts w:hint="eastAsia"/>
          <w:sz w:val="16"/>
          <w:szCs w:val="16"/>
          <w:lang w:eastAsia="zh-CN"/>
        </w:rPr>
        <w:t>e</w:t>
      </w:r>
      <w:r w:rsidRPr="006E22AD">
        <w:rPr>
          <w:sz w:val="16"/>
          <w:szCs w:val="16"/>
          <w:lang w:eastAsia="zh-CN"/>
        </w:rPr>
        <w:t xml:space="preserve"> </w:t>
      </w:r>
      <w:r w:rsidR="004F67C7">
        <w:rPr>
          <w:rFonts w:hint="eastAsia"/>
          <w:sz w:val="16"/>
          <w:szCs w:val="16"/>
          <w:lang w:eastAsia="zh-CN"/>
        </w:rPr>
        <w:t>C:\</w:t>
      </w:r>
      <w:r w:rsidR="004F67C7">
        <w:rPr>
          <w:sz w:val="16"/>
          <w:szCs w:val="16"/>
          <w:lang w:eastAsia="zh-CN"/>
        </w:rPr>
        <w:t>oracle</w:t>
      </w:r>
      <w:r w:rsidR="004F67C7">
        <w:rPr>
          <w:rFonts w:hint="eastAsia"/>
          <w:sz w:val="16"/>
          <w:szCs w:val="16"/>
          <w:lang w:eastAsia="zh-CN"/>
        </w:rPr>
        <w:t>\</w:t>
      </w:r>
      <w:r w:rsidR="004F67C7">
        <w:rPr>
          <w:sz w:val="16"/>
          <w:szCs w:val="16"/>
          <w:lang w:eastAsia="zh-CN"/>
        </w:rPr>
        <w:t>flash_recovery_area</w:t>
      </w:r>
      <w:r w:rsidR="004F67C7">
        <w:rPr>
          <w:rFonts w:hint="eastAsia"/>
          <w:sz w:val="16"/>
          <w:szCs w:val="16"/>
          <w:lang w:eastAsia="zh-CN"/>
        </w:rPr>
        <w:t>\</w:t>
      </w:r>
      <w:r w:rsidR="004F67C7">
        <w:rPr>
          <w:sz w:val="16"/>
          <w:szCs w:val="16"/>
          <w:lang w:eastAsia="zh-CN"/>
        </w:rPr>
        <w:t>ENOVIADB</w:t>
      </w:r>
      <w:r w:rsidR="004F67C7">
        <w:rPr>
          <w:rFonts w:hint="eastAsia"/>
          <w:sz w:val="16"/>
          <w:szCs w:val="16"/>
          <w:lang w:eastAsia="zh-CN"/>
        </w:rPr>
        <w:t>\</w:t>
      </w:r>
      <w:r w:rsidRPr="006E22AD">
        <w:rPr>
          <w:sz w:val="16"/>
          <w:szCs w:val="16"/>
          <w:lang w:eastAsia="zh-CN"/>
        </w:rPr>
        <w:t xml:space="preserve">control02.ctl </w:t>
      </w:r>
      <w:del w:id="595" w:author="Charles guo" w:date="2017-06-13T10:11:00Z">
        <w:r w:rsidR="00E91249" w:rsidDel="00F25BF2">
          <w:rPr>
            <w:rFonts w:hint="eastAsia"/>
            <w:sz w:val="16"/>
            <w:szCs w:val="16"/>
            <w:lang w:eastAsia="zh-CN"/>
          </w:rPr>
          <w:delText>F</w:delText>
        </w:r>
      </w:del>
      <w:ins w:id="596" w:author="Charles guo" w:date="2017-06-13T10:11:00Z">
        <w:r w:rsidR="00F25BF2">
          <w:rPr>
            <w:sz w:val="16"/>
            <w:szCs w:val="16"/>
            <w:lang w:eastAsia="zh-CN"/>
          </w:rPr>
          <w:t>H</w:t>
        </w:r>
      </w:ins>
      <w:r w:rsidR="00E91249">
        <w:rPr>
          <w:rFonts w:hint="eastAsia"/>
          <w:sz w:val="16"/>
          <w:szCs w:val="16"/>
          <w:lang w:eastAsia="zh-CN"/>
        </w:rPr>
        <w:t>:</w:t>
      </w:r>
      <w:r w:rsidR="004F67C7">
        <w:rPr>
          <w:rFonts w:hint="eastAsia"/>
          <w:sz w:val="16"/>
          <w:szCs w:val="16"/>
          <w:lang w:eastAsia="zh-CN"/>
        </w:rPr>
        <w:t>\</w:t>
      </w:r>
      <w:r w:rsidR="00E91249" w:rsidRPr="00E91249">
        <w:rPr>
          <w:sz w:val="16"/>
          <w:szCs w:val="16"/>
          <w:lang w:eastAsia="zh-CN"/>
        </w:rPr>
        <w:t>ora</w:t>
      </w:r>
      <w:del w:id="597" w:author="Charles guo" w:date="2017-06-13T10:11:00Z">
        <w:r w:rsidR="00E91249" w:rsidRPr="00E91249" w:rsidDel="00F25BF2">
          <w:rPr>
            <w:sz w:val="16"/>
            <w:szCs w:val="16"/>
            <w:lang w:eastAsia="zh-CN"/>
          </w:rPr>
          <w:delText>cledb</w:delText>
        </w:r>
      </w:del>
      <w:r w:rsidR="00E91249" w:rsidRPr="00E91249">
        <w:rPr>
          <w:sz w:val="16"/>
          <w:szCs w:val="16"/>
          <w:lang w:eastAsia="zh-CN"/>
        </w:rPr>
        <w:t>data</w:t>
      </w:r>
      <w:r w:rsidR="004F67C7">
        <w:rPr>
          <w:rFonts w:hint="eastAsia"/>
          <w:sz w:val="16"/>
          <w:szCs w:val="16"/>
          <w:lang w:eastAsia="zh-CN"/>
        </w:rPr>
        <w:t>\</w:t>
      </w:r>
      <w:r w:rsidR="004F67C7">
        <w:rPr>
          <w:sz w:val="16"/>
          <w:szCs w:val="16"/>
          <w:lang w:eastAsia="zh-CN"/>
        </w:rPr>
        <w:t>ENOVIADB</w:t>
      </w:r>
      <w:r w:rsidR="004F67C7">
        <w:rPr>
          <w:rFonts w:hint="eastAsia"/>
          <w:sz w:val="16"/>
          <w:szCs w:val="16"/>
          <w:lang w:eastAsia="zh-CN"/>
        </w:rPr>
        <w:t>\</w:t>
      </w:r>
      <w:r w:rsidRPr="006E22AD">
        <w:rPr>
          <w:sz w:val="16"/>
          <w:szCs w:val="16"/>
          <w:lang w:eastAsia="zh-CN"/>
        </w:rPr>
        <w:t>control02.ctl;</w:t>
      </w:r>
    </w:p>
    <w:p w14:paraId="5C6AB3A9" w14:textId="77777777" w:rsidR="008C7D03" w:rsidRDefault="008C7D03" w:rsidP="008C7D03">
      <w:pPr>
        <w:pStyle w:val="a6"/>
        <w:widowControl w:val="0"/>
        <w:spacing w:after="0" w:line="240" w:lineRule="auto"/>
        <w:ind w:left="420"/>
        <w:rPr>
          <w:sz w:val="16"/>
          <w:szCs w:val="16"/>
          <w:lang w:eastAsia="zh-CN"/>
        </w:rPr>
      </w:pPr>
      <w:r w:rsidRPr="006E22AD">
        <w:rPr>
          <w:sz w:val="16"/>
          <w:szCs w:val="16"/>
          <w:lang w:eastAsia="zh-CN"/>
        </w:rPr>
        <w:t>SQL&gt;</w:t>
      </w:r>
      <w:r w:rsidRPr="006E22AD">
        <w:rPr>
          <w:rFonts w:hint="eastAsia"/>
          <w:sz w:val="16"/>
          <w:szCs w:val="16"/>
          <w:lang w:eastAsia="zh-CN"/>
        </w:rPr>
        <w:t xml:space="preserve"> </w:t>
      </w:r>
      <w:r w:rsidR="00E91249">
        <w:rPr>
          <w:rFonts w:hint="eastAsia"/>
          <w:sz w:val="16"/>
          <w:szCs w:val="16"/>
          <w:lang w:eastAsia="zh-CN"/>
        </w:rPr>
        <w:t>startup</w:t>
      </w:r>
      <w:r w:rsidRPr="006E22AD">
        <w:rPr>
          <w:sz w:val="16"/>
          <w:szCs w:val="16"/>
          <w:lang w:eastAsia="zh-CN"/>
        </w:rPr>
        <w:t>;</w:t>
      </w:r>
    </w:p>
    <w:p w14:paraId="047B4FA9" w14:textId="77777777" w:rsidR="00E91249" w:rsidRPr="008C7D03" w:rsidRDefault="00E91249" w:rsidP="00E91249">
      <w:pPr>
        <w:pStyle w:val="a6"/>
        <w:widowControl w:val="0"/>
        <w:spacing w:after="0" w:line="240" w:lineRule="auto"/>
        <w:ind w:left="420"/>
        <w:rPr>
          <w:lang w:eastAsia="zh-CN"/>
        </w:rPr>
      </w:pPr>
      <w:r w:rsidRPr="006E22AD">
        <w:rPr>
          <w:sz w:val="16"/>
          <w:szCs w:val="16"/>
          <w:lang w:eastAsia="zh-CN"/>
        </w:rPr>
        <w:t>SQL&gt;</w:t>
      </w:r>
      <w:r w:rsidRPr="006E22AD">
        <w:rPr>
          <w:rFonts w:hint="eastAsia"/>
          <w:sz w:val="16"/>
          <w:szCs w:val="16"/>
          <w:lang w:eastAsia="zh-CN"/>
        </w:rPr>
        <w:t xml:space="preserve"> </w:t>
      </w:r>
      <w:r>
        <w:rPr>
          <w:rFonts w:hint="eastAsia"/>
          <w:sz w:val="16"/>
          <w:szCs w:val="16"/>
          <w:lang w:eastAsia="zh-CN"/>
        </w:rPr>
        <w:t>quit</w:t>
      </w:r>
      <w:r w:rsidRPr="006E22AD">
        <w:rPr>
          <w:sz w:val="16"/>
          <w:szCs w:val="16"/>
          <w:lang w:eastAsia="zh-CN"/>
        </w:rPr>
        <w:t>;</w:t>
      </w:r>
    </w:p>
    <w:p w14:paraId="09ABC424" w14:textId="77777777" w:rsidR="00E91249" w:rsidRPr="008C7D03" w:rsidRDefault="00E91249" w:rsidP="008C7D03">
      <w:pPr>
        <w:pStyle w:val="a6"/>
        <w:widowControl w:val="0"/>
        <w:spacing w:after="0" w:line="240" w:lineRule="auto"/>
        <w:ind w:left="420"/>
        <w:rPr>
          <w:lang w:eastAsia="zh-CN"/>
        </w:rPr>
      </w:pPr>
    </w:p>
    <w:p w14:paraId="1D903FF8" w14:textId="77777777" w:rsidR="00732018" w:rsidRDefault="00F4105B" w:rsidP="00557A40">
      <w:pPr>
        <w:pStyle w:val="3"/>
        <w:numPr>
          <w:ilvl w:val="1"/>
          <w:numId w:val="3"/>
        </w:numPr>
        <w:rPr>
          <w:lang w:eastAsia="zh-CN"/>
        </w:rPr>
      </w:pPr>
      <w:bookmarkStart w:id="598" w:name="_Toc485131034"/>
      <w:r>
        <w:rPr>
          <w:rFonts w:hint="eastAsia"/>
          <w:lang w:eastAsia="zh-CN"/>
        </w:rPr>
        <w:t>配置</w:t>
      </w:r>
      <w:r>
        <w:rPr>
          <w:rFonts w:hint="eastAsia"/>
          <w:lang w:eastAsia="zh-CN"/>
        </w:rPr>
        <w:t>ENOVIA</w:t>
      </w:r>
      <w:r>
        <w:rPr>
          <w:rFonts w:hint="eastAsia"/>
          <w:lang w:eastAsia="zh-CN"/>
        </w:rPr>
        <w:t>使用的表空间和用户</w:t>
      </w:r>
      <w:bookmarkEnd w:id="598"/>
    </w:p>
    <w:p w14:paraId="41F2CAFC" w14:textId="77777777" w:rsidR="00F4105B" w:rsidRDefault="00F4105B" w:rsidP="00F4105B">
      <w:pPr>
        <w:pStyle w:val="a6"/>
        <w:widowControl w:val="0"/>
        <w:spacing w:after="0" w:line="240" w:lineRule="auto"/>
        <w:ind w:left="420"/>
        <w:rPr>
          <w:rFonts w:asciiTheme="minorEastAsia" w:hAnsiTheme="minorEastAsia"/>
          <w:lang w:eastAsia="zh-CN"/>
        </w:rPr>
      </w:pPr>
      <w:r>
        <w:rPr>
          <w:rFonts w:asciiTheme="minorEastAsia" w:hAnsiTheme="minorEastAsia" w:hint="eastAsia"/>
        </w:rPr>
        <w:t>在本地打开浏览器，输入url：</w:t>
      </w:r>
      <w:commentRangeStart w:id="599"/>
      <w:r w:rsidR="000C07F8" w:rsidRPr="000C07F8">
        <w:rPr>
          <w:color w:val="FF0000"/>
          <w:rPrChange w:id="600" w:author="Charles guo" w:date="2017-06-13T10:28:00Z">
            <w:rPr/>
          </w:rPrChange>
        </w:rPr>
        <w:fldChar w:fldCharType="begin"/>
      </w:r>
      <w:r w:rsidR="000C07F8" w:rsidRPr="000C07F8">
        <w:rPr>
          <w:color w:val="FF0000"/>
          <w:rPrChange w:id="601" w:author="Charles guo" w:date="2017-06-13T10:28:00Z">
            <w:rPr/>
          </w:rPrChange>
        </w:rPr>
        <w:instrText xml:space="preserve"> HYPERLINK "https://192.168.80.11:1158/em" </w:instrText>
      </w:r>
      <w:r w:rsidR="000C07F8" w:rsidRPr="000C07F8">
        <w:rPr>
          <w:color w:val="FF0000"/>
          <w:rPrChange w:id="602" w:author="Charles guo" w:date="2017-06-13T10:28:00Z">
            <w:rPr>
              <w:rStyle w:val="a8"/>
              <w:rFonts w:asciiTheme="minorEastAsia" w:hAnsiTheme="minorEastAsia"/>
            </w:rPr>
          </w:rPrChange>
        </w:rPr>
        <w:fldChar w:fldCharType="separate"/>
      </w:r>
      <w:r w:rsidRPr="000C07F8">
        <w:rPr>
          <w:rStyle w:val="a8"/>
          <w:rFonts w:asciiTheme="minorEastAsia" w:hAnsiTheme="minorEastAsia"/>
          <w:color w:val="FF0000"/>
          <w:rPrChange w:id="603" w:author="Charles guo" w:date="2017-06-13T10:28:00Z">
            <w:rPr>
              <w:rStyle w:val="a8"/>
              <w:rFonts w:asciiTheme="minorEastAsia" w:hAnsiTheme="minorEastAsia"/>
            </w:rPr>
          </w:rPrChange>
        </w:rPr>
        <w:t>https://192.168.</w:t>
      </w:r>
      <w:r w:rsidRPr="000C07F8">
        <w:rPr>
          <w:rStyle w:val="a8"/>
          <w:rFonts w:asciiTheme="minorEastAsia" w:hAnsiTheme="minorEastAsia"/>
          <w:color w:val="FF0000"/>
          <w:lang w:eastAsia="zh-CN"/>
          <w:rPrChange w:id="604" w:author="Charles guo" w:date="2017-06-13T10:28:00Z">
            <w:rPr>
              <w:rStyle w:val="a8"/>
              <w:rFonts w:asciiTheme="minorEastAsia" w:hAnsiTheme="minorEastAsia"/>
              <w:lang w:eastAsia="zh-CN"/>
            </w:rPr>
          </w:rPrChange>
        </w:rPr>
        <w:t>80</w:t>
      </w:r>
      <w:r w:rsidRPr="000C07F8">
        <w:rPr>
          <w:rStyle w:val="a8"/>
          <w:rFonts w:asciiTheme="minorEastAsia" w:hAnsiTheme="minorEastAsia"/>
          <w:color w:val="FF0000"/>
          <w:rPrChange w:id="605" w:author="Charles guo" w:date="2017-06-13T10:28:00Z">
            <w:rPr>
              <w:rStyle w:val="a8"/>
              <w:rFonts w:asciiTheme="minorEastAsia" w:hAnsiTheme="minorEastAsia"/>
            </w:rPr>
          </w:rPrChange>
        </w:rPr>
        <w:t>.</w:t>
      </w:r>
      <w:r w:rsidRPr="000C07F8">
        <w:rPr>
          <w:rStyle w:val="a8"/>
          <w:rFonts w:asciiTheme="minorEastAsia" w:hAnsiTheme="minorEastAsia"/>
          <w:color w:val="FF0000"/>
          <w:lang w:eastAsia="zh-CN"/>
          <w:rPrChange w:id="606" w:author="Charles guo" w:date="2017-06-13T10:28:00Z">
            <w:rPr>
              <w:rStyle w:val="a8"/>
              <w:rFonts w:asciiTheme="minorEastAsia" w:hAnsiTheme="minorEastAsia"/>
              <w:lang w:eastAsia="zh-CN"/>
            </w:rPr>
          </w:rPrChange>
        </w:rPr>
        <w:t>11</w:t>
      </w:r>
      <w:r w:rsidRPr="000C07F8">
        <w:rPr>
          <w:rStyle w:val="a8"/>
          <w:rFonts w:asciiTheme="minorEastAsia" w:hAnsiTheme="minorEastAsia"/>
          <w:color w:val="FF0000"/>
          <w:rPrChange w:id="607" w:author="Charles guo" w:date="2017-06-13T10:28:00Z">
            <w:rPr>
              <w:rStyle w:val="a8"/>
              <w:rFonts w:asciiTheme="minorEastAsia" w:hAnsiTheme="minorEastAsia"/>
            </w:rPr>
          </w:rPrChange>
        </w:rPr>
        <w:t>:1158/em</w:t>
      </w:r>
      <w:r w:rsidR="000C07F8" w:rsidRPr="000C07F8">
        <w:rPr>
          <w:rStyle w:val="a8"/>
          <w:rFonts w:asciiTheme="minorEastAsia" w:hAnsiTheme="minorEastAsia"/>
          <w:color w:val="FF0000"/>
          <w:rPrChange w:id="608" w:author="Charles guo" w:date="2017-06-13T10:28:00Z">
            <w:rPr>
              <w:rStyle w:val="a8"/>
              <w:rFonts w:asciiTheme="minorEastAsia" w:hAnsiTheme="minorEastAsia"/>
            </w:rPr>
          </w:rPrChange>
        </w:rPr>
        <w:fldChar w:fldCharType="end"/>
      </w:r>
      <w:commentRangeEnd w:id="599"/>
      <w:r w:rsidR="00192A3E">
        <w:rPr>
          <w:rStyle w:val="af7"/>
        </w:rPr>
        <w:commentReference w:id="599"/>
      </w:r>
    </w:p>
    <w:p w14:paraId="1A6200BD" w14:textId="77777777" w:rsidR="00F4105B" w:rsidRDefault="00F4105B" w:rsidP="00F4105B">
      <w:r>
        <w:rPr>
          <w:noProof/>
          <w:lang w:eastAsia="zh-CN" w:bidi="ar-SA"/>
        </w:rPr>
        <w:drawing>
          <wp:inline distT="0" distB="0" distL="0" distR="0" wp14:anchorId="338FADE9" wp14:editId="2A0FA25B">
            <wp:extent cx="5274310" cy="2598340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C3084F" w14:textId="77777777" w:rsidR="00F4105B" w:rsidRDefault="00F4105B" w:rsidP="00F4105B"/>
    <w:p w14:paraId="21229AA3" w14:textId="77777777" w:rsidR="00F4105B" w:rsidRDefault="00F4105B" w:rsidP="00F4105B">
      <w:r>
        <w:rPr>
          <w:noProof/>
          <w:lang w:eastAsia="zh-CN" w:bidi="ar-SA"/>
        </w:rPr>
        <w:lastRenderedPageBreak/>
        <w:drawing>
          <wp:inline distT="0" distB="0" distL="0" distR="0" wp14:anchorId="34D44750" wp14:editId="4EC0A220">
            <wp:extent cx="5274310" cy="3389180"/>
            <wp:effectExtent l="19050" t="0" r="254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93342F" w14:textId="77777777" w:rsidR="00F4105B" w:rsidRDefault="00F4105B" w:rsidP="00F4105B"/>
    <w:p w14:paraId="7545C829" w14:textId="77777777" w:rsidR="00F4105B" w:rsidRDefault="00F4105B" w:rsidP="00F4105B">
      <w:r>
        <w:rPr>
          <w:noProof/>
          <w:lang w:eastAsia="zh-CN" w:bidi="ar-SA"/>
        </w:rPr>
        <w:drawing>
          <wp:inline distT="0" distB="0" distL="0" distR="0" wp14:anchorId="4F188C34" wp14:editId="7BC773EA">
            <wp:extent cx="5274310" cy="3461803"/>
            <wp:effectExtent l="19050" t="0" r="254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1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CCBFA" w14:textId="77777777" w:rsidR="00F4105B" w:rsidRDefault="00F4105B" w:rsidP="00F4105B"/>
    <w:p w14:paraId="7BE2535A" w14:textId="77777777" w:rsidR="00B35715" w:rsidRDefault="00B35715" w:rsidP="00F4105B">
      <w:pPr>
        <w:rPr>
          <w:ins w:id="609" w:author="Charles guo" w:date="2017-06-13T11:45:00Z"/>
        </w:rPr>
      </w:pPr>
    </w:p>
    <w:p w14:paraId="34A49211" w14:textId="77777777" w:rsidR="00B35715" w:rsidRDefault="00B35715" w:rsidP="00F4105B">
      <w:pPr>
        <w:rPr>
          <w:ins w:id="610" w:author="Charles guo" w:date="2017-06-13T11:45:00Z"/>
        </w:rPr>
      </w:pPr>
    </w:p>
    <w:p w14:paraId="18C9EBB2" w14:textId="2384834A" w:rsidR="00F4105B" w:rsidRDefault="00B35715" w:rsidP="00F4105B">
      <w:pPr>
        <w:rPr>
          <w:ins w:id="611" w:author="Charles guo" w:date="2017-06-13T11:45:00Z"/>
          <w:lang w:eastAsia="zh-CN"/>
        </w:rPr>
      </w:pPr>
      <w:ins w:id="612" w:author="Charles guo" w:date="2017-06-13T11:45:00Z">
        <w:r>
          <w:rPr>
            <w:rFonts w:hint="eastAsia"/>
            <w:lang w:eastAsia="zh-CN"/>
          </w:rPr>
          <w:lastRenderedPageBreak/>
          <w:t>名称：</w:t>
        </w:r>
      </w:ins>
      <w:r w:rsidR="00B65734">
        <w:rPr>
          <w:noProof/>
          <w:lang w:eastAsia="zh-CN" w:bidi="ar-SA"/>
        </w:rPr>
        <w:drawing>
          <wp:inline distT="0" distB="0" distL="0" distR="0" wp14:anchorId="2DB6CDB9" wp14:editId="58FEF378">
            <wp:extent cx="5274310" cy="3643518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3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AD6BC6" w14:textId="419F534A" w:rsidR="00B35715" w:rsidRDefault="00B35715" w:rsidP="00F4105B">
      <w:pPr>
        <w:rPr>
          <w:ins w:id="613" w:author="Charles guo" w:date="2017-06-13T11:45:00Z"/>
          <w:lang w:eastAsia="zh-CN"/>
        </w:rPr>
      </w:pPr>
      <w:ins w:id="614" w:author="Charles guo" w:date="2017-06-13T11:45:00Z">
        <w:r>
          <w:rPr>
            <w:lang w:eastAsia="zh-CN"/>
          </w:rPr>
          <w:t>文件名：</w:t>
        </w:r>
      </w:ins>
    </w:p>
    <w:p w14:paraId="184B0717" w14:textId="2F2C18A7" w:rsidR="00B35715" w:rsidRDefault="00B35715" w:rsidP="00F4105B">
      <w:ins w:id="615" w:author="Charles guo" w:date="2017-06-13T11:45:00Z">
        <w:r>
          <w:rPr>
            <w:lang w:eastAsia="zh-CN"/>
          </w:rPr>
          <w:t>文件目录：</w:t>
        </w:r>
      </w:ins>
      <w:ins w:id="616" w:author="Charles guo" w:date="2017-06-13T11:46:00Z">
        <w:r w:rsidR="008D0749">
          <w:rPr>
            <w:lang w:eastAsia="zh-CN"/>
          </w:rPr>
          <w:t>H:\oradata\ENOVIADB\</w:t>
        </w:r>
      </w:ins>
    </w:p>
    <w:p w14:paraId="1563D625" w14:textId="77777777" w:rsidR="00F4105B" w:rsidRDefault="00B65734" w:rsidP="00F4105B">
      <w:r>
        <w:rPr>
          <w:noProof/>
          <w:lang w:eastAsia="zh-CN" w:bidi="ar-SA"/>
        </w:rPr>
        <w:drawing>
          <wp:inline distT="0" distB="0" distL="0" distR="0" wp14:anchorId="47CF2473" wp14:editId="70B63228">
            <wp:extent cx="5274310" cy="2920881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1B120C" w14:textId="77777777" w:rsidR="00F4105B" w:rsidRDefault="00F4105B" w:rsidP="00F4105B">
      <w:r>
        <w:rPr>
          <w:noProof/>
          <w:lang w:eastAsia="zh-CN" w:bidi="ar-SA"/>
        </w:rPr>
        <w:lastRenderedPageBreak/>
        <w:drawing>
          <wp:inline distT="0" distB="0" distL="0" distR="0" wp14:anchorId="18AF1554" wp14:editId="0FD20778">
            <wp:extent cx="5274310" cy="4173914"/>
            <wp:effectExtent l="19050" t="0" r="2540" b="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03092" w14:textId="77777777" w:rsidR="00F4105B" w:rsidRDefault="00F4105B" w:rsidP="00F4105B"/>
    <w:p w14:paraId="5DA4458D" w14:textId="77777777" w:rsidR="00F4105B" w:rsidRDefault="00F4105B" w:rsidP="00F4105B">
      <w:r>
        <w:rPr>
          <w:noProof/>
          <w:lang w:eastAsia="zh-CN" w:bidi="ar-SA"/>
        </w:rPr>
        <w:lastRenderedPageBreak/>
        <w:drawing>
          <wp:inline distT="0" distB="0" distL="0" distR="0" wp14:anchorId="077532CE" wp14:editId="362AC2C2">
            <wp:extent cx="5274310" cy="3956876"/>
            <wp:effectExtent l="19050" t="0" r="254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0D1D60" w14:textId="77777777" w:rsidR="00F4105B" w:rsidRDefault="00F4105B" w:rsidP="00F4105B"/>
    <w:p w14:paraId="4C2C959C" w14:textId="77777777" w:rsidR="00F4105B" w:rsidRDefault="00F4105B" w:rsidP="00F4105B">
      <w:r>
        <w:rPr>
          <w:noProof/>
          <w:lang w:eastAsia="zh-CN" w:bidi="ar-SA"/>
        </w:rPr>
        <w:drawing>
          <wp:inline distT="0" distB="0" distL="0" distR="0" wp14:anchorId="217E4F9D" wp14:editId="05C10A4A">
            <wp:extent cx="5274310" cy="3956876"/>
            <wp:effectExtent l="19050" t="0" r="2540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74622E" w14:textId="36226597" w:rsidR="00F4105B" w:rsidRDefault="00862DA2" w:rsidP="00F4105B">
      <w:pPr>
        <w:rPr>
          <w:ins w:id="617" w:author="Charles guo" w:date="2017-06-13T11:47:00Z"/>
          <w:lang w:eastAsia="zh-CN"/>
        </w:rPr>
      </w:pPr>
      <w:ins w:id="618" w:author="Charles guo" w:date="2017-06-13T11:47:00Z">
        <w:r>
          <w:rPr>
            <w:lang w:eastAsia="zh-CN"/>
          </w:rPr>
          <w:lastRenderedPageBreak/>
          <w:t>名称：</w:t>
        </w:r>
      </w:ins>
      <w:ins w:id="619" w:author="Charles guo" w:date="2017-06-13T11:50:00Z">
        <w:r w:rsidR="00E352C6">
          <w:rPr>
            <w:rFonts w:hint="eastAsia"/>
            <w:lang w:eastAsia="zh-CN"/>
          </w:rPr>
          <w:t>M1DBUSER</w:t>
        </w:r>
      </w:ins>
    </w:p>
    <w:p w14:paraId="71EB3C6C" w14:textId="2D899BB4" w:rsidR="00862DA2" w:rsidRDefault="00862DA2" w:rsidP="00F4105B">
      <w:pPr>
        <w:rPr>
          <w:ins w:id="620" w:author="Charles guo" w:date="2017-06-13T11:47:00Z"/>
          <w:lang w:eastAsia="zh-CN"/>
        </w:rPr>
      </w:pPr>
      <w:ins w:id="621" w:author="Charles guo" w:date="2017-06-13T11:47:00Z">
        <w:r>
          <w:rPr>
            <w:lang w:eastAsia="zh-CN"/>
          </w:rPr>
          <w:t>输入口令：</w:t>
        </w:r>
      </w:ins>
      <w:ins w:id="622" w:author="Charles guo" w:date="2017-06-13T11:48:00Z">
        <w:r w:rsidR="00937299">
          <w:rPr>
            <w:rFonts w:hint="eastAsia"/>
            <w:lang w:eastAsia="zh-CN"/>
          </w:rPr>
          <w:t>enovia</w:t>
        </w:r>
      </w:ins>
    </w:p>
    <w:p w14:paraId="58D7BA4A" w14:textId="1327016A" w:rsidR="00862DA2" w:rsidRDefault="00862DA2" w:rsidP="00F4105B">
      <w:pPr>
        <w:rPr>
          <w:ins w:id="623" w:author="Charles guo" w:date="2017-06-13T11:48:00Z"/>
          <w:lang w:eastAsia="zh-CN"/>
        </w:rPr>
      </w:pPr>
      <w:ins w:id="624" w:author="Charles guo" w:date="2017-06-13T11:48:00Z">
        <w:r>
          <w:rPr>
            <w:lang w:eastAsia="zh-CN"/>
          </w:rPr>
          <w:t>确认口令：</w:t>
        </w:r>
        <w:r w:rsidR="00937299">
          <w:rPr>
            <w:rFonts w:hint="eastAsia"/>
            <w:lang w:eastAsia="zh-CN"/>
          </w:rPr>
          <w:t>enovia</w:t>
        </w:r>
      </w:ins>
    </w:p>
    <w:p w14:paraId="325C6D61" w14:textId="27A140A8" w:rsidR="00832F9C" w:rsidRDefault="00832F9C" w:rsidP="00F4105B">
      <w:pPr>
        <w:rPr>
          <w:ins w:id="625" w:author="Charles guo" w:date="2017-06-13T11:48:00Z"/>
          <w:lang w:eastAsia="zh-CN"/>
        </w:rPr>
      </w:pPr>
      <w:ins w:id="626" w:author="Charles guo" w:date="2017-06-13T11:48:00Z">
        <w:r>
          <w:rPr>
            <w:lang w:eastAsia="zh-CN"/>
          </w:rPr>
          <w:t>默认表空间：</w:t>
        </w:r>
      </w:ins>
    </w:p>
    <w:p w14:paraId="703A27B3" w14:textId="50C68B00" w:rsidR="00832F9C" w:rsidRDefault="00832F9C" w:rsidP="00F4105B">
      <w:pPr>
        <w:rPr>
          <w:lang w:eastAsia="zh-CN"/>
        </w:rPr>
      </w:pPr>
      <w:ins w:id="627" w:author="Charles guo" w:date="2017-06-13T11:48:00Z">
        <w:r>
          <w:rPr>
            <w:lang w:eastAsia="zh-CN"/>
          </w:rPr>
          <w:t>临时表空间：</w:t>
        </w:r>
      </w:ins>
      <w:ins w:id="628" w:author="Charles guo" w:date="2017-06-13T11:50:00Z">
        <w:r w:rsidR="00662AAC">
          <w:rPr>
            <w:rFonts w:hint="eastAsia"/>
            <w:lang w:eastAsia="zh-CN"/>
          </w:rPr>
          <w:t>TEMP</w:t>
        </w:r>
      </w:ins>
    </w:p>
    <w:p w14:paraId="3CE76DC1" w14:textId="77777777" w:rsidR="00F4105B" w:rsidRDefault="00F4105B" w:rsidP="00F4105B">
      <w:r>
        <w:rPr>
          <w:noProof/>
          <w:lang w:eastAsia="zh-CN" w:bidi="ar-SA"/>
        </w:rPr>
        <w:drawing>
          <wp:inline distT="0" distB="0" distL="0" distR="0" wp14:anchorId="59B45A99" wp14:editId="770495BE">
            <wp:extent cx="5274310" cy="3956876"/>
            <wp:effectExtent l="19050" t="0" r="254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6A664C" w14:textId="77777777" w:rsidR="00F4105B" w:rsidRDefault="00F4105B" w:rsidP="00F4105B">
      <w:pPr>
        <w:rPr>
          <w:lang w:eastAsia="zh-CN"/>
        </w:rPr>
      </w:pPr>
      <w:r>
        <w:rPr>
          <w:rFonts w:hint="eastAsia"/>
          <w:lang w:eastAsia="zh-CN"/>
        </w:rPr>
        <w:t>上面密码设为：</w:t>
      </w:r>
      <w:r>
        <w:rPr>
          <w:rFonts w:hint="eastAsia"/>
          <w:lang w:eastAsia="zh-CN"/>
        </w:rPr>
        <w:t>enovia</w:t>
      </w:r>
      <w:r>
        <w:rPr>
          <w:rFonts w:hint="eastAsia"/>
          <w:lang w:eastAsia="zh-CN"/>
        </w:rPr>
        <w:t>，输入完成后点击角色</w:t>
      </w:r>
    </w:p>
    <w:p w14:paraId="2DE33BA4" w14:textId="77777777" w:rsidR="00F4105B" w:rsidRDefault="00F4105B" w:rsidP="00F4105B">
      <w:pPr>
        <w:rPr>
          <w:lang w:eastAsia="zh-CN"/>
        </w:rPr>
      </w:pPr>
    </w:p>
    <w:p w14:paraId="0173C7BE" w14:textId="77777777" w:rsidR="00F4105B" w:rsidRDefault="00F4105B" w:rsidP="00F4105B">
      <w:r>
        <w:rPr>
          <w:noProof/>
          <w:lang w:eastAsia="zh-CN" w:bidi="ar-SA"/>
        </w:rPr>
        <w:lastRenderedPageBreak/>
        <w:drawing>
          <wp:inline distT="0" distB="0" distL="0" distR="0" wp14:anchorId="05F18506" wp14:editId="1D88F958">
            <wp:extent cx="5274310" cy="2438512"/>
            <wp:effectExtent l="19050" t="0" r="254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C26A3C" w14:textId="77777777" w:rsidR="00F4105B" w:rsidRDefault="00F4105B" w:rsidP="00F4105B"/>
    <w:p w14:paraId="2A727211" w14:textId="77777777" w:rsidR="00F4105B" w:rsidRDefault="00F4105B" w:rsidP="00F4105B">
      <w:r>
        <w:rPr>
          <w:noProof/>
          <w:lang w:eastAsia="zh-CN" w:bidi="ar-SA"/>
        </w:rPr>
        <w:drawing>
          <wp:inline distT="0" distB="0" distL="0" distR="0" wp14:anchorId="2AD2675B" wp14:editId="64D3E559">
            <wp:extent cx="5274310" cy="2966228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8EB532" w14:textId="77777777" w:rsidR="00F4105B" w:rsidRDefault="00F4105B" w:rsidP="00F4105B"/>
    <w:p w14:paraId="14C9E96D" w14:textId="77777777" w:rsidR="00F4105B" w:rsidRDefault="00F4105B" w:rsidP="00F4105B">
      <w:r>
        <w:rPr>
          <w:noProof/>
          <w:lang w:eastAsia="zh-CN" w:bidi="ar-SA"/>
        </w:rPr>
        <w:lastRenderedPageBreak/>
        <w:drawing>
          <wp:inline distT="0" distB="0" distL="0" distR="0" wp14:anchorId="301278A0" wp14:editId="4FAA5E2D">
            <wp:extent cx="5274310" cy="2947946"/>
            <wp:effectExtent l="19050" t="0" r="254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0CBF29" w14:textId="77777777" w:rsidR="00F4105B" w:rsidRDefault="00F4105B" w:rsidP="00F4105B"/>
    <w:p w14:paraId="010E4318" w14:textId="77777777" w:rsidR="00F4105B" w:rsidRDefault="00F4105B" w:rsidP="00F4105B">
      <w:r>
        <w:rPr>
          <w:noProof/>
          <w:lang w:eastAsia="zh-CN" w:bidi="ar-SA"/>
        </w:rPr>
        <w:drawing>
          <wp:inline distT="0" distB="0" distL="0" distR="0" wp14:anchorId="55EBCC32" wp14:editId="520590ED">
            <wp:extent cx="5274310" cy="2563773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308FDE" w14:textId="77777777" w:rsidR="00F4105B" w:rsidRDefault="00F4105B" w:rsidP="00F4105B"/>
    <w:p w14:paraId="310BE834" w14:textId="77777777" w:rsidR="00F4105B" w:rsidRDefault="00F4105B" w:rsidP="00F4105B">
      <w:r>
        <w:rPr>
          <w:noProof/>
          <w:lang w:eastAsia="zh-CN" w:bidi="ar-SA"/>
        </w:rPr>
        <w:lastRenderedPageBreak/>
        <w:drawing>
          <wp:inline distT="0" distB="0" distL="0" distR="0" wp14:anchorId="3A95AA1E" wp14:editId="1AAC0875">
            <wp:extent cx="5274310" cy="3092310"/>
            <wp:effectExtent l="19050" t="0" r="2540" b="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D7ECD8" w14:textId="77777777" w:rsidR="00F4105B" w:rsidRDefault="00F4105B" w:rsidP="00F4105B"/>
    <w:p w14:paraId="66A5E369" w14:textId="77777777" w:rsidR="00F4105B" w:rsidRDefault="00F4105B" w:rsidP="00F4105B">
      <w:r>
        <w:rPr>
          <w:noProof/>
          <w:lang w:eastAsia="zh-CN" w:bidi="ar-SA"/>
        </w:rPr>
        <w:drawing>
          <wp:inline distT="0" distB="0" distL="0" distR="0" wp14:anchorId="54CD35E3" wp14:editId="5F9926F2">
            <wp:extent cx="5274310" cy="2817845"/>
            <wp:effectExtent l="19050" t="0" r="2540" b="0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12198A" w14:textId="77777777" w:rsidR="00F4105B" w:rsidRPr="00F4105B" w:rsidRDefault="00F4105B" w:rsidP="00F4105B">
      <w:pPr>
        <w:pStyle w:val="a6"/>
        <w:widowControl w:val="0"/>
        <w:spacing w:after="0" w:line="240" w:lineRule="auto"/>
        <w:ind w:left="420"/>
        <w:rPr>
          <w:lang w:eastAsia="zh-CN"/>
        </w:rPr>
      </w:pPr>
    </w:p>
    <w:p w14:paraId="226A6B99" w14:textId="4F981C88" w:rsidR="000D5E5B" w:rsidRDefault="00855A95" w:rsidP="00557A40">
      <w:pPr>
        <w:pStyle w:val="2"/>
        <w:numPr>
          <w:ilvl w:val="0"/>
          <w:numId w:val="3"/>
        </w:numPr>
        <w:spacing w:line="240" w:lineRule="auto"/>
        <w:rPr>
          <w:lang w:eastAsia="zh-CN"/>
        </w:rPr>
      </w:pPr>
      <w:bookmarkStart w:id="629" w:name="_Toc485131035"/>
      <w:r>
        <w:rPr>
          <w:rFonts w:hint="eastAsia"/>
          <w:lang w:eastAsia="zh-CN"/>
        </w:rPr>
        <w:t>WEB APP</w:t>
      </w:r>
      <w:r>
        <w:rPr>
          <w:rFonts w:hint="eastAsia"/>
          <w:lang w:eastAsia="zh-CN"/>
        </w:rPr>
        <w:t>服务器</w:t>
      </w:r>
      <w:r>
        <w:rPr>
          <w:rFonts w:hint="eastAsia"/>
          <w:lang w:eastAsia="zh-CN"/>
        </w:rPr>
        <w:t>(</w:t>
      </w:r>
      <w:del w:id="630" w:author="Charles guo" w:date="2017-06-13T11:51:00Z">
        <w:r w:rsidDel="0096221C">
          <w:rPr>
            <w:rFonts w:hint="eastAsia"/>
            <w:lang w:eastAsia="zh-CN"/>
          </w:rPr>
          <w:delText>192.168.80.12</w:delText>
        </w:r>
      </w:del>
      <w:ins w:id="631" w:author="Charles guo" w:date="2017-06-13T11:51:00Z">
        <w:r w:rsidR="0096221C">
          <w:rPr>
            <w:lang w:eastAsia="zh-CN"/>
          </w:rPr>
          <w:t>172.16.1.176</w:t>
        </w:r>
      </w:ins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上软件</w:t>
      </w:r>
      <w:r w:rsidR="0096640F">
        <w:rPr>
          <w:rFonts w:hint="eastAsia"/>
          <w:lang w:eastAsia="zh-CN"/>
        </w:rPr>
        <w:t>安装配置</w:t>
      </w:r>
      <w:bookmarkEnd w:id="629"/>
    </w:p>
    <w:p w14:paraId="67AE835A" w14:textId="77777777" w:rsidR="00855A95" w:rsidRDefault="00A03358" w:rsidP="00557A40">
      <w:pPr>
        <w:pStyle w:val="3"/>
        <w:numPr>
          <w:ilvl w:val="1"/>
          <w:numId w:val="3"/>
        </w:numPr>
        <w:rPr>
          <w:lang w:eastAsia="zh-CN"/>
        </w:rPr>
      </w:pPr>
      <w:bookmarkStart w:id="632" w:name="_Toc485131036"/>
      <w:r>
        <w:rPr>
          <w:rFonts w:hint="eastAsia"/>
          <w:lang w:eastAsia="zh-CN"/>
        </w:rPr>
        <w:t>JDK</w:t>
      </w:r>
      <w:r>
        <w:rPr>
          <w:rFonts w:hint="eastAsia"/>
          <w:lang w:eastAsia="zh-CN"/>
        </w:rPr>
        <w:t>安装</w:t>
      </w:r>
      <w:bookmarkEnd w:id="632"/>
    </w:p>
    <w:p w14:paraId="2CF20B6F" w14:textId="58A526EC" w:rsidR="00A03358" w:rsidRDefault="00A03358" w:rsidP="00557A40">
      <w:pPr>
        <w:pStyle w:val="a6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 xml:space="preserve">JDK </w:t>
      </w:r>
      <w:r>
        <w:rPr>
          <w:rFonts w:hint="eastAsia"/>
          <w:lang w:eastAsia="zh-CN"/>
        </w:rPr>
        <w:t>版本</w:t>
      </w:r>
      <w:r w:rsidRPr="00A03358">
        <w:rPr>
          <w:lang w:eastAsia="zh-CN"/>
        </w:rPr>
        <w:t>1.</w:t>
      </w:r>
      <w:del w:id="633" w:author="Charles guo" w:date="2017-06-13T11:56:00Z">
        <w:r w:rsidRPr="00A03358" w:rsidDel="0096221C">
          <w:rPr>
            <w:lang w:eastAsia="zh-CN"/>
          </w:rPr>
          <w:delText>7</w:delText>
        </w:r>
      </w:del>
      <w:ins w:id="634" w:author="Charles guo" w:date="2017-06-13T11:56:00Z">
        <w:r w:rsidR="0096221C">
          <w:rPr>
            <w:lang w:eastAsia="zh-CN"/>
          </w:rPr>
          <w:t>8</w:t>
        </w:r>
      </w:ins>
      <w:r w:rsidRPr="00A03358">
        <w:rPr>
          <w:lang w:eastAsia="zh-CN"/>
        </w:rPr>
        <w:t>.0_</w:t>
      </w:r>
      <w:del w:id="635" w:author="Charles guo" w:date="2017-06-13T11:56:00Z">
        <w:r w:rsidRPr="00A03358" w:rsidDel="0096221C">
          <w:rPr>
            <w:lang w:eastAsia="zh-CN"/>
          </w:rPr>
          <w:delText>15</w:delText>
        </w:r>
      </w:del>
      <w:ins w:id="636" w:author="Charles guo" w:date="2017-06-13T11:56:00Z">
        <w:r w:rsidR="0096221C">
          <w:rPr>
            <w:lang w:eastAsia="zh-CN"/>
          </w:rPr>
          <w:t>1</w:t>
        </w:r>
        <w:r w:rsidR="0096221C" w:rsidRPr="00A03358">
          <w:rPr>
            <w:lang w:eastAsia="zh-CN"/>
          </w:rPr>
          <w:t>1</w:t>
        </w:r>
        <w:r w:rsidR="0096221C">
          <w:rPr>
            <w:lang w:eastAsia="zh-CN"/>
          </w:rPr>
          <w:t>2</w:t>
        </w:r>
      </w:ins>
      <w:r>
        <w:rPr>
          <w:rFonts w:hint="eastAsia"/>
          <w:lang w:eastAsia="zh-CN"/>
        </w:rPr>
        <w:t>到</w:t>
      </w:r>
      <w:r w:rsidRPr="00A03358">
        <w:rPr>
          <w:lang w:eastAsia="zh-CN"/>
        </w:rPr>
        <w:t>C:\Java\jdk1.</w:t>
      </w:r>
      <w:del w:id="637" w:author="Charles guo" w:date="2017-06-13T11:57:00Z">
        <w:r w:rsidRPr="00A03358" w:rsidDel="0096221C">
          <w:rPr>
            <w:lang w:eastAsia="zh-CN"/>
          </w:rPr>
          <w:delText>7</w:delText>
        </w:r>
      </w:del>
      <w:ins w:id="638" w:author="Charles guo" w:date="2017-06-13T11:57:00Z">
        <w:r w:rsidR="0096221C">
          <w:rPr>
            <w:lang w:eastAsia="zh-CN"/>
          </w:rPr>
          <w:t>8</w:t>
        </w:r>
      </w:ins>
      <w:r w:rsidRPr="00A03358">
        <w:rPr>
          <w:lang w:eastAsia="zh-CN"/>
        </w:rPr>
        <w:t>.0_</w:t>
      </w:r>
      <w:del w:id="639" w:author="Charles guo" w:date="2017-06-13T11:57:00Z">
        <w:r w:rsidRPr="00A03358" w:rsidDel="0096221C">
          <w:rPr>
            <w:lang w:eastAsia="zh-CN"/>
          </w:rPr>
          <w:delText>15</w:delText>
        </w:r>
      </w:del>
      <w:ins w:id="640" w:author="Charles guo" w:date="2017-06-13T11:57:00Z">
        <w:r w:rsidR="0096221C">
          <w:rPr>
            <w:lang w:eastAsia="zh-CN"/>
          </w:rPr>
          <w:t>1</w:t>
        </w:r>
        <w:r w:rsidR="0096221C" w:rsidRPr="00A03358">
          <w:rPr>
            <w:lang w:eastAsia="zh-CN"/>
          </w:rPr>
          <w:t>1</w:t>
        </w:r>
        <w:r w:rsidR="0096221C">
          <w:rPr>
            <w:lang w:eastAsia="zh-CN"/>
          </w:rPr>
          <w:t>2</w:t>
        </w:r>
      </w:ins>
    </w:p>
    <w:p w14:paraId="5CAD5ED7" w14:textId="77777777" w:rsidR="00A03358" w:rsidRDefault="00A03358" w:rsidP="00557A40">
      <w:pPr>
        <w:pStyle w:val="a6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系统环境变量配置增加</w:t>
      </w:r>
    </w:p>
    <w:p w14:paraId="021C3CD2" w14:textId="4EE0EDA0" w:rsidR="00A03358" w:rsidRDefault="00A03358" w:rsidP="00A03358">
      <w:pPr>
        <w:pStyle w:val="a6"/>
        <w:ind w:left="420"/>
        <w:rPr>
          <w:lang w:eastAsia="zh-CN"/>
        </w:rPr>
      </w:pPr>
      <w:r>
        <w:rPr>
          <w:rFonts w:hint="eastAsia"/>
          <w:lang w:eastAsia="zh-CN"/>
        </w:rPr>
        <w:t>JAVA_HOME=</w:t>
      </w:r>
      <w:r w:rsidRPr="00A03358">
        <w:rPr>
          <w:lang w:eastAsia="zh-CN"/>
        </w:rPr>
        <w:t xml:space="preserve"> C:\Java\</w:t>
      </w:r>
      <w:ins w:id="641" w:author="Charles guo" w:date="2017-06-13T11:57:00Z">
        <w:r w:rsidR="0096221C" w:rsidRPr="0096221C">
          <w:rPr>
            <w:lang w:eastAsia="zh-CN"/>
          </w:rPr>
          <w:t xml:space="preserve"> </w:t>
        </w:r>
        <w:r w:rsidR="0096221C" w:rsidRPr="00A03358">
          <w:rPr>
            <w:lang w:eastAsia="zh-CN"/>
          </w:rPr>
          <w:t>jdk1.</w:t>
        </w:r>
        <w:r w:rsidR="0096221C">
          <w:rPr>
            <w:lang w:eastAsia="zh-CN"/>
          </w:rPr>
          <w:t>8</w:t>
        </w:r>
        <w:r w:rsidR="0096221C" w:rsidRPr="00A03358">
          <w:rPr>
            <w:lang w:eastAsia="zh-CN"/>
          </w:rPr>
          <w:t>.0_</w:t>
        </w:r>
        <w:r w:rsidR="0096221C">
          <w:rPr>
            <w:lang w:eastAsia="zh-CN"/>
          </w:rPr>
          <w:t>1</w:t>
        </w:r>
        <w:r w:rsidR="0096221C" w:rsidRPr="00A03358">
          <w:rPr>
            <w:lang w:eastAsia="zh-CN"/>
          </w:rPr>
          <w:t>1</w:t>
        </w:r>
        <w:r w:rsidR="0096221C">
          <w:rPr>
            <w:lang w:eastAsia="zh-CN"/>
          </w:rPr>
          <w:t>2</w:t>
        </w:r>
      </w:ins>
      <w:del w:id="642" w:author="Charles guo" w:date="2017-06-13T11:57:00Z">
        <w:r w:rsidRPr="00A03358" w:rsidDel="0096221C">
          <w:rPr>
            <w:lang w:eastAsia="zh-CN"/>
          </w:rPr>
          <w:delText>jdk1.7.0_15</w:delText>
        </w:r>
      </w:del>
    </w:p>
    <w:p w14:paraId="1055E82F" w14:textId="77777777" w:rsidR="00953BB0" w:rsidRDefault="00953BB0" w:rsidP="00A03358">
      <w:pPr>
        <w:pStyle w:val="a6"/>
        <w:ind w:left="420"/>
        <w:rPr>
          <w:lang w:eastAsia="zh-CN"/>
        </w:rPr>
      </w:pPr>
    </w:p>
    <w:p w14:paraId="4AB906C7" w14:textId="2951B094" w:rsidR="00953BB0" w:rsidDel="00BA6378" w:rsidRDefault="00953BB0" w:rsidP="00557A40">
      <w:pPr>
        <w:pStyle w:val="3"/>
        <w:numPr>
          <w:ilvl w:val="1"/>
          <w:numId w:val="3"/>
        </w:numPr>
        <w:rPr>
          <w:del w:id="643" w:author="Charles guo" w:date="2017-06-13T17:23:00Z"/>
          <w:lang w:eastAsia="zh-CN"/>
        </w:rPr>
      </w:pPr>
      <w:bookmarkStart w:id="644" w:name="_Toc485131037"/>
      <w:del w:id="645" w:author="Charles guo" w:date="2017-06-13T17:23:00Z">
        <w:r w:rsidDel="00BA6378">
          <w:rPr>
            <w:rFonts w:hint="eastAsia"/>
            <w:lang w:eastAsia="zh-CN"/>
          </w:rPr>
          <w:delText>ORACLE</w:delText>
        </w:r>
        <w:r w:rsidDel="00BA6378">
          <w:rPr>
            <w:rFonts w:hint="eastAsia"/>
            <w:lang w:eastAsia="zh-CN"/>
          </w:rPr>
          <w:delText>客户端</w:delText>
        </w:r>
        <w:r w:rsidR="00530391" w:rsidDel="00BA6378">
          <w:rPr>
            <w:rFonts w:hint="eastAsia"/>
            <w:lang w:eastAsia="zh-CN"/>
          </w:rPr>
          <w:delText>安装配置</w:delText>
        </w:r>
        <w:bookmarkEnd w:id="644"/>
      </w:del>
    </w:p>
    <w:p w14:paraId="3745D783" w14:textId="26B5E5A0" w:rsidR="00953BB0" w:rsidDel="00BA6378" w:rsidRDefault="00953BB0" w:rsidP="00557A40">
      <w:pPr>
        <w:pStyle w:val="4"/>
        <w:numPr>
          <w:ilvl w:val="2"/>
          <w:numId w:val="3"/>
        </w:numPr>
        <w:rPr>
          <w:del w:id="646" w:author="Charles guo" w:date="2017-06-13T17:23:00Z"/>
          <w:lang w:eastAsia="zh-CN"/>
        </w:rPr>
      </w:pPr>
      <w:bookmarkStart w:id="647" w:name="_Toc485131038"/>
      <w:del w:id="648" w:author="Charles guo" w:date="2017-06-13T17:23:00Z">
        <w:r w:rsidDel="00BA6378">
          <w:rPr>
            <w:rFonts w:hint="eastAsia"/>
            <w:noProof/>
            <w:lang w:eastAsia="zh-CN" w:bidi="ar-SA"/>
          </w:rPr>
          <w:delText>安装</w:delText>
        </w:r>
      </w:del>
      <w:del w:id="649" w:author="Charles guo" w:date="2017-06-13T11:57:00Z">
        <w:r w:rsidDel="00872E81">
          <w:rPr>
            <w:rFonts w:hint="eastAsia"/>
            <w:noProof/>
            <w:lang w:eastAsia="zh-CN" w:bidi="ar-SA"/>
          </w:rPr>
          <w:delText>oracle11g R2</w:delText>
        </w:r>
      </w:del>
      <w:del w:id="650" w:author="Charles guo" w:date="2017-06-13T17:23:00Z">
        <w:r w:rsidDel="00BA6378">
          <w:rPr>
            <w:rFonts w:hint="eastAsia"/>
            <w:noProof/>
            <w:lang w:eastAsia="zh-CN" w:bidi="ar-SA"/>
          </w:rPr>
          <w:delText>版本的</w:delText>
        </w:r>
        <w:r w:rsidR="00A463FD" w:rsidDel="00BA6378">
          <w:rPr>
            <w:rFonts w:hint="eastAsia"/>
            <w:noProof/>
            <w:lang w:eastAsia="zh-CN" w:bidi="ar-SA"/>
          </w:rPr>
          <w:delText>客户端</w:delText>
        </w:r>
        <w:bookmarkEnd w:id="647"/>
      </w:del>
    </w:p>
    <w:p w14:paraId="0D69808E" w14:textId="0DB337AB" w:rsidR="00953BB0" w:rsidDel="00BA6378" w:rsidRDefault="00953BB0" w:rsidP="00953BB0">
      <w:pPr>
        <w:ind w:firstLine="420"/>
        <w:rPr>
          <w:del w:id="651" w:author="Charles guo" w:date="2017-06-13T17:23:00Z"/>
          <w:noProof/>
          <w:lang w:eastAsia="zh-CN" w:bidi="ar-SA"/>
        </w:rPr>
      </w:pPr>
      <w:del w:id="652" w:author="Charles guo" w:date="2017-06-13T17:23:00Z">
        <w:r w:rsidDel="00BA6378">
          <w:rPr>
            <w:rFonts w:hint="eastAsia"/>
            <w:noProof/>
            <w:lang w:eastAsia="zh-CN" w:bidi="ar-SA"/>
          </w:rPr>
          <w:delText>执行安装包中的</w:delText>
        </w:r>
        <w:r w:rsidDel="00BA6378">
          <w:rPr>
            <w:rFonts w:hint="eastAsia"/>
            <w:noProof/>
            <w:lang w:eastAsia="zh-CN" w:bidi="ar-SA"/>
          </w:rPr>
          <w:delText>setup.exe</w:delText>
        </w:r>
      </w:del>
    </w:p>
    <w:p w14:paraId="23757166" w14:textId="44178538" w:rsidR="00953BB0" w:rsidDel="00BA6378" w:rsidRDefault="00953BB0" w:rsidP="00953BB0">
      <w:pPr>
        <w:rPr>
          <w:del w:id="653" w:author="Charles guo" w:date="2017-06-13T17:23:00Z"/>
        </w:rPr>
      </w:pPr>
      <w:del w:id="654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1177F7D2" wp14:editId="426AE7F7">
              <wp:extent cx="5274310" cy="3954413"/>
              <wp:effectExtent l="19050" t="0" r="2540" b="0"/>
              <wp:docPr id="65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79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95441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6B8C172A" w14:textId="5CB41857" w:rsidR="00953BB0" w:rsidDel="00BA6378" w:rsidRDefault="00953BB0" w:rsidP="00953BB0">
      <w:pPr>
        <w:rPr>
          <w:del w:id="655" w:author="Charles guo" w:date="2017-06-13T17:23:00Z"/>
        </w:rPr>
      </w:pPr>
    </w:p>
    <w:p w14:paraId="7861A08A" w14:textId="72089993" w:rsidR="00953BB0" w:rsidDel="00BA6378" w:rsidRDefault="00953BB0" w:rsidP="00953BB0">
      <w:pPr>
        <w:rPr>
          <w:del w:id="656" w:author="Charles guo" w:date="2017-06-13T17:23:00Z"/>
        </w:rPr>
      </w:pPr>
      <w:del w:id="657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1A51BCCF" wp14:editId="4CC50F04">
              <wp:extent cx="5274310" cy="3953090"/>
              <wp:effectExtent l="19050" t="0" r="2540" b="0"/>
              <wp:docPr id="66" name="图片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8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95309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458B8C1" w14:textId="3CDB395A" w:rsidR="00953BB0" w:rsidDel="00BA6378" w:rsidRDefault="00953BB0">
      <w:pPr>
        <w:jc w:val="both"/>
        <w:rPr>
          <w:del w:id="658" w:author="Charles guo" w:date="2017-06-13T17:23:00Z"/>
        </w:rPr>
        <w:pPrChange w:id="659" w:author="Charles guo" w:date="2017-06-13T12:03:00Z">
          <w:pPr/>
        </w:pPrChange>
      </w:pPr>
    </w:p>
    <w:p w14:paraId="6AB4B03C" w14:textId="01DCB8C7" w:rsidR="00953BB0" w:rsidDel="00BA6378" w:rsidRDefault="00953BB0" w:rsidP="00953BB0">
      <w:pPr>
        <w:rPr>
          <w:del w:id="660" w:author="Charles guo" w:date="2017-06-13T17:23:00Z"/>
        </w:rPr>
      </w:pPr>
      <w:del w:id="661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3EDDE0AC" wp14:editId="6101069E">
              <wp:extent cx="5274310" cy="3934635"/>
              <wp:effectExtent l="19050" t="0" r="2540" b="0"/>
              <wp:docPr id="68" name="图片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8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93463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30D9CBC2" w14:textId="0242982B" w:rsidR="00953BB0" w:rsidDel="00BA6378" w:rsidRDefault="00953BB0" w:rsidP="00953BB0">
      <w:pPr>
        <w:rPr>
          <w:del w:id="662" w:author="Charles guo" w:date="2017-06-13T17:23:00Z"/>
        </w:rPr>
      </w:pPr>
    </w:p>
    <w:p w14:paraId="2E6AA2C6" w14:textId="21BC517B" w:rsidR="00953BB0" w:rsidDel="00BA6378" w:rsidRDefault="00953BB0" w:rsidP="00953BB0">
      <w:pPr>
        <w:rPr>
          <w:del w:id="663" w:author="Charles guo" w:date="2017-06-13T17:23:00Z"/>
        </w:rPr>
      </w:pPr>
      <w:del w:id="664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7F67B6F5" wp14:editId="48E2D3DB">
              <wp:extent cx="5274310" cy="3959692"/>
              <wp:effectExtent l="19050" t="0" r="2540" b="0"/>
              <wp:docPr id="69" name="图片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8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95969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BF362D7" w14:textId="1323FED1" w:rsidR="00953BB0" w:rsidDel="00BA6378" w:rsidRDefault="00953BB0" w:rsidP="00953BB0">
      <w:pPr>
        <w:rPr>
          <w:del w:id="665" w:author="Charles guo" w:date="2017-06-13T17:23:00Z"/>
        </w:rPr>
      </w:pPr>
    </w:p>
    <w:p w14:paraId="5323B4EF" w14:textId="1EA91FB4" w:rsidR="00953BB0" w:rsidDel="00BA6378" w:rsidRDefault="00953BB0" w:rsidP="00953BB0">
      <w:pPr>
        <w:rPr>
          <w:del w:id="666" w:author="Charles guo" w:date="2017-06-13T17:23:00Z"/>
        </w:rPr>
      </w:pPr>
      <w:del w:id="667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40E66654" wp14:editId="61F08253">
              <wp:extent cx="5274310" cy="3958375"/>
              <wp:effectExtent l="19050" t="0" r="2540" b="0"/>
              <wp:docPr id="71" name="图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8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958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BE12512" w14:textId="5068E047" w:rsidR="00953BB0" w:rsidDel="00BA6378" w:rsidRDefault="00953BB0" w:rsidP="00953BB0">
      <w:pPr>
        <w:rPr>
          <w:del w:id="668" w:author="Charles guo" w:date="2017-06-13T17:23:00Z"/>
        </w:rPr>
      </w:pPr>
    </w:p>
    <w:p w14:paraId="2757DAC3" w14:textId="1D7DB257" w:rsidR="00953BB0" w:rsidDel="00BA6378" w:rsidRDefault="00953BB0" w:rsidP="00953BB0">
      <w:pPr>
        <w:rPr>
          <w:del w:id="669" w:author="Charles guo" w:date="2017-06-13T17:23:00Z"/>
        </w:rPr>
      </w:pPr>
      <w:del w:id="670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62C493E0" wp14:editId="2A69DD88">
              <wp:extent cx="5274310" cy="3961028"/>
              <wp:effectExtent l="19050" t="0" r="2540" b="0"/>
              <wp:docPr id="72" name="图片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6"/>
                      <pic:cNvPicPr>
                        <a:picLocks noChangeAspect="1" noChangeArrowheads="1"/>
                      </pic:cNvPicPr>
                    </pic:nvPicPr>
                    <pic:blipFill>
                      <a:blip r:embed="rId8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96102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70703FA8" w14:textId="6D3A2A18" w:rsidR="00953BB0" w:rsidDel="00BA6378" w:rsidRDefault="00953BB0" w:rsidP="00953BB0">
      <w:pPr>
        <w:rPr>
          <w:del w:id="671" w:author="Charles guo" w:date="2017-06-13T17:23:00Z"/>
        </w:rPr>
      </w:pPr>
    </w:p>
    <w:p w14:paraId="1D47018D" w14:textId="6F776CDC" w:rsidR="00953BB0" w:rsidDel="00BA6378" w:rsidRDefault="00953BB0" w:rsidP="00953BB0">
      <w:pPr>
        <w:rPr>
          <w:del w:id="672" w:author="Charles guo" w:date="2017-06-13T17:23:00Z"/>
          <w:lang w:eastAsia="zh-CN"/>
        </w:rPr>
      </w:pPr>
      <w:del w:id="673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3A646620" wp14:editId="38AEAA8C">
              <wp:extent cx="5274310" cy="3916096"/>
              <wp:effectExtent l="19050" t="0" r="2540" b="0"/>
              <wp:docPr id="74" name="图片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8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91609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81338E4" w14:textId="4F3A5FF6" w:rsidR="00953BB0" w:rsidDel="00BA6378" w:rsidRDefault="00953BB0" w:rsidP="00953BB0">
      <w:pPr>
        <w:rPr>
          <w:del w:id="674" w:author="Charles guo" w:date="2017-06-13T17:23:00Z"/>
          <w:lang w:eastAsia="zh-CN"/>
        </w:rPr>
      </w:pPr>
    </w:p>
    <w:p w14:paraId="247A6549" w14:textId="0CD562F4" w:rsidR="00953BB0" w:rsidDel="00BA6378" w:rsidRDefault="00953BB0" w:rsidP="00557A40">
      <w:pPr>
        <w:pStyle w:val="4"/>
        <w:numPr>
          <w:ilvl w:val="2"/>
          <w:numId w:val="3"/>
        </w:numPr>
        <w:rPr>
          <w:del w:id="675" w:author="Charles guo" w:date="2017-06-13T17:23:00Z"/>
        </w:rPr>
      </w:pPr>
      <w:bookmarkStart w:id="676" w:name="_Toc485131039"/>
      <w:del w:id="677" w:author="Charles guo" w:date="2017-06-13T17:23:00Z">
        <w:r w:rsidDel="00BA6378">
          <w:rPr>
            <w:rFonts w:hint="eastAsia"/>
            <w:lang w:eastAsia="zh-CN"/>
          </w:rPr>
          <w:delText>配置客户端网络服务</w:delText>
        </w:r>
        <w:bookmarkEnd w:id="676"/>
      </w:del>
    </w:p>
    <w:p w14:paraId="068C6EED" w14:textId="054AB507" w:rsidR="00953BB0" w:rsidDel="00BA6378" w:rsidRDefault="00953BB0" w:rsidP="00953BB0">
      <w:pPr>
        <w:rPr>
          <w:del w:id="678" w:author="Charles guo" w:date="2017-06-13T17:23:00Z"/>
        </w:rPr>
      </w:pPr>
      <w:del w:id="679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1FD19D4B" wp14:editId="478C1752">
              <wp:extent cx="5274310" cy="3511525"/>
              <wp:effectExtent l="19050" t="0" r="2540" b="0"/>
              <wp:docPr id="75" name="图片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2"/>
                      <pic:cNvPicPr>
                        <a:picLocks noChangeAspect="1" noChangeArrowheads="1"/>
                      </pic:cNvPicPr>
                    </pic:nvPicPr>
                    <pic:blipFill>
                      <a:blip r:embed="rId8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5115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4881F90" w14:textId="05A7E6FC" w:rsidR="00953BB0" w:rsidDel="00BA6378" w:rsidRDefault="00953BB0" w:rsidP="00953BB0">
      <w:pPr>
        <w:rPr>
          <w:del w:id="680" w:author="Charles guo" w:date="2017-06-13T17:23:00Z"/>
        </w:rPr>
      </w:pPr>
    </w:p>
    <w:p w14:paraId="052FAA43" w14:textId="76F40846" w:rsidR="00953BB0" w:rsidDel="00BA6378" w:rsidRDefault="00953BB0" w:rsidP="00953BB0">
      <w:pPr>
        <w:rPr>
          <w:del w:id="681" w:author="Charles guo" w:date="2017-06-13T17:23:00Z"/>
        </w:rPr>
      </w:pPr>
      <w:del w:id="682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64676CCB" wp14:editId="6EC596F0">
              <wp:extent cx="5274310" cy="3506818"/>
              <wp:effectExtent l="19050" t="0" r="2540" b="0"/>
              <wp:docPr id="77" name="图片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"/>
                      <pic:cNvPicPr>
                        <a:picLocks noChangeAspect="1" noChangeArrowheads="1"/>
                      </pic:cNvPicPr>
                    </pic:nvPicPr>
                    <pic:blipFill>
                      <a:blip r:embed="rId8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50681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0A382BE" w14:textId="7963CF1A" w:rsidR="00953BB0" w:rsidDel="00BA6378" w:rsidRDefault="00953BB0" w:rsidP="00953BB0">
      <w:pPr>
        <w:rPr>
          <w:del w:id="683" w:author="Charles guo" w:date="2017-06-13T17:23:00Z"/>
        </w:rPr>
      </w:pPr>
    </w:p>
    <w:p w14:paraId="6BDB618D" w14:textId="5F2A5012" w:rsidR="00953BB0" w:rsidDel="00BA6378" w:rsidRDefault="00953BB0" w:rsidP="00953BB0">
      <w:pPr>
        <w:rPr>
          <w:del w:id="684" w:author="Charles guo" w:date="2017-06-13T17:23:00Z"/>
        </w:rPr>
      </w:pPr>
      <w:del w:id="685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2D3C644F" wp14:editId="00E0EC91">
              <wp:extent cx="5274310" cy="3483432"/>
              <wp:effectExtent l="19050" t="0" r="2540" b="0"/>
              <wp:docPr id="78" name="图片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8"/>
                      <pic:cNvPicPr>
                        <a:picLocks noChangeAspect="1" noChangeArrowheads="1"/>
                      </pic:cNvPicPr>
                    </pic:nvPicPr>
                    <pic:blipFill>
                      <a:blip r:embed="rId8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48343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A3A56B5" w14:textId="01FEE611" w:rsidR="00953BB0" w:rsidDel="00BA6378" w:rsidRDefault="00953BB0" w:rsidP="00953BB0">
      <w:pPr>
        <w:rPr>
          <w:del w:id="686" w:author="Charles guo" w:date="2017-06-13T17:23:00Z"/>
        </w:rPr>
      </w:pPr>
    </w:p>
    <w:p w14:paraId="0B1D3A98" w14:textId="0E64AC8F" w:rsidR="00953BB0" w:rsidDel="00BA6378" w:rsidRDefault="00953BB0" w:rsidP="00953BB0">
      <w:pPr>
        <w:rPr>
          <w:del w:id="687" w:author="Charles guo" w:date="2017-06-13T17:23:00Z"/>
        </w:rPr>
      </w:pPr>
      <w:del w:id="688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4FE01D30" wp14:editId="63CCA236">
              <wp:extent cx="5274310" cy="3509202"/>
              <wp:effectExtent l="19050" t="0" r="2540" b="0"/>
              <wp:docPr id="80" name="图片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"/>
                      <pic:cNvPicPr>
                        <a:picLocks noChangeAspect="1" noChangeArrowheads="1"/>
                      </pic:cNvPicPr>
                    </pic:nvPicPr>
                    <pic:blipFill>
                      <a:blip r:embed="rId89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50920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7B5D8EB7" w14:textId="6B1A57AB" w:rsidR="00953BB0" w:rsidDel="00BA6378" w:rsidRDefault="00953BB0" w:rsidP="00953BB0">
      <w:pPr>
        <w:rPr>
          <w:del w:id="689" w:author="Charles guo" w:date="2017-06-13T17:23:00Z"/>
          <w:lang w:eastAsia="zh-CN"/>
        </w:rPr>
      </w:pPr>
    </w:p>
    <w:p w14:paraId="4F38F6D8" w14:textId="2685B401" w:rsidR="00953BB0" w:rsidDel="00BA6378" w:rsidRDefault="00953BB0" w:rsidP="00953BB0">
      <w:pPr>
        <w:rPr>
          <w:del w:id="690" w:author="Charles guo" w:date="2017-06-13T17:23:00Z"/>
        </w:rPr>
      </w:pPr>
      <w:del w:id="691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3C77ECE0" wp14:editId="5FC71F7F">
              <wp:extent cx="5274310" cy="3516207"/>
              <wp:effectExtent l="19050" t="0" r="2540" b="0"/>
              <wp:docPr id="81" name="图片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"/>
                      <pic:cNvPicPr>
                        <a:picLocks noChangeAspect="1" noChangeArrowheads="1"/>
                      </pic:cNvPicPr>
                    </pic:nvPicPr>
                    <pic:blipFill>
                      <a:blip r:embed="rId9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51620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76299C1" w14:textId="08A91588" w:rsidR="00953BB0" w:rsidDel="00BA6378" w:rsidRDefault="00953BB0" w:rsidP="00953BB0">
      <w:pPr>
        <w:rPr>
          <w:del w:id="692" w:author="Charles guo" w:date="2017-06-13T17:23:00Z"/>
        </w:rPr>
      </w:pPr>
    </w:p>
    <w:p w14:paraId="7CB1606B" w14:textId="29FD8154" w:rsidR="00953BB0" w:rsidDel="00BA6378" w:rsidRDefault="00953BB0" w:rsidP="00953BB0">
      <w:pPr>
        <w:rPr>
          <w:del w:id="693" w:author="Charles guo" w:date="2017-06-13T17:23:00Z"/>
        </w:rPr>
      </w:pPr>
      <w:del w:id="694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751027F8" wp14:editId="07DA5753">
              <wp:extent cx="5274310" cy="3506818"/>
              <wp:effectExtent l="19050" t="0" r="2540" b="0"/>
              <wp:docPr id="83" name="图片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7"/>
                      <pic:cNvPicPr>
                        <a:picLocks noChangeAspect="1" noChangeArrowheads="1"/>
                      </pic:cNvPicPr>
                    </pic:nvPicPr>
                    <pic:blipFill>
                      <a:blip r:embed="rId9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50681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3BCCEADF" w14:textId="4D562087" w:rsidR="00953BB0" w:rsidDel="00BA6378" w:rsidRDefault="00953BB0" w:rsidP="00953BB0">
      <w:pPr>
        <w:rPr>
          <w:del w:id="695" w:author="Charles guo" w:date="2017-06-13T17:23:00Z"/>
        </w:rPr>
      </w:pPr>
    </w:p>
    <w:p w14:paraId="3F5B4C8C" w14:textId="0FE27753" w:rsidR="00953BB0" w:rsidDel="00BA6378" w:rsidRDefault="00953BB0" w:rsidP="00953BB0">
      <w:pPr>
        <w:rPr>
          <w:del w:id="696" w:author="Charles guo" w:date="2017-06-13T17:23:00Z"/>
        </w:rPr>
      </w:pPr>
      <w:del w:id="697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5E54B2F0" wp14:editId="72618C55">
              <wp:extent cx="5274310" cy="3464977"/>
              <wp:effectExtent l="19050" t="0" r="2540" b="0"/>
              <wp:docPr id="84" name="图片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0"/>
                      <pic:cNvPicPr>
                        <a:picLocks noChangeAspect="1" noChangeArrowheads="1"/>
                      </pic:cNvPicPr>
                    </pic:nvPicPr>
                    <pic:blipFill>
                      <a:blip r:embed="rId9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46497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2C94610A" w14:textId="732642FC" w:rsidR="00953BB0" w:rsidDel="00BA6378" w:rsidRDefault="00953BB0" w:rsidP="00953BB0">
      <w:pPr>
        <w:rPr>
          <w:del w:id="698" w:author="Charles guo" w:date="2017-06-13T17:23:00Z"/>
        </w:rPr>
      </w:pPr>
    </w:p>
    <w:p w14:paraId="535B8FBA" w14:textId="69FD0FC1" w:rsidR="00953BB0" w:rsidDel="00BA6378" w:rsidRDefault="00953BB0" w:rsidP="00953BB0">
      <w:pPr>
        <w:rPr>
          <w:del w:id="699" w:author="Charles guo" w:date="2017-06-13T17:23:00Z"/>
        </w:rPr>
      </w:pPr>
      <w:del w:id="700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23518F58" wp14:editId="0AF4DD31">
              <wp:extent cx="5274310" cy="3492734"/>
              <wp:effectExtent l="19050" t="0" r="2540" b="0"/>
              <wp:docPr id="86" name="图片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3"/>
                      <pic:cNvPicPr>
                        <a:picLocks noChangeAspect="1" noChangeArrowheads="1"/>
                      </pic:cNvPicPr>
                    </pic:nvPicPr>
                    <pic:blipFill>
                      <a:blip r:embed="rId9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49273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7AA5BD44" w14:textId="42A9DD2A" w:rsidR="00953BB0" w:rsidDel="00BA6378" w:rsidRDefault="00953BB0" w:rsidP="00953BB0">
      <w:pPr>
        <w:rPr>
          <w:del w:id="701" w:author="Charles guo" w:date="2017-06-13T17:23:00Z"/>
        </w:rPr>
      </w:pPr>
    </w:p>
    <w:p w14:paraId="435ACCB8" w14:textId="6D074FDC" w:rsidR="00953BB0" w:rsidDel="00BA6378" w:rsidRDefault="00953BB0" w:rsidP="00953BB0">
      <w:pPr>
        <w:rPr>
          <w:del w:id="702" w:author="Charles guo" w:date="2017-06-13T17:23:00Z"/>
        </w:rPr>
      </w:pPr>
      <w:del w:id="703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6ED65972" wp14:editId="3032508B">
              <wp:extent cx="5274310" cy="3509174"/>
              <wp:effectExtent l="19050" t="0" r="2540" b="0"/>
              <wp:docPr id="87" name="图片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6"/>
                      <pic:cNvPicPr>
                        <a:picLocks noChangeAspect="1" noChangeArrowheads="1"/>
                      </pic:cNvPicPr>
                    </pic:nvPicPr>
                    <pic:blipFill>
                      <a:blip r:embed="rId9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50917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D6C81CB" w14:textId="0FD92A96" w:rsidR="00953BB0" w:rsidDel="00BA6378" w:rsidRDefault="00953BB0" w:rsidP="00953BB0">
      <w:pPr>
        <w:rPr>
          <w:del w:id="704" w:author="Charles guo" w:date="2017-06-13T17:23:00Z"/>
        </w:rPr>
      </w:pPr>
    </w:p>
    <w:p w14:paraId="16BBFF26" w14:textId="4DE5CF57" w:rsidR="00953BB0" w:rsidDel="00BA6378" w:rsidRDefault="00953BB0" w:rsidP="00953BB0">
      <w:pPr>
        <w:rPr>
          <w:del w:id="705" w:author="Charles guo" w:date="2017-06-13T17:23:00Z"/>
        </w:rPr>
      </w:pPr>
      <w:del w:id="706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1548AE27" wp14:editId="204DD6DA">
              <wp:extent cx="5274310" cy="3527990"/>
              <wp:effectExtent l="19050" t="0" r="2540" b="0"/>
              <wp:docPr id="89" name="图片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9"/>
                      <pic:cNvPicPr>
                        <a:picLocks noChangeAspect="1" noChangeArrowheads="1"/>
                      </pic:cNvPicPr>
                    </pic:nvPicPr>
                    <pic:blipFill>
                      <a:blip r:embed="rId9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52799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5380356" w14:textId="2FE70911" w:rsidR="00953BB0" w:rsidDel="00BA6378" w:rsidRDefault="00953BB0" w:rsidP="00953BB0">
      <w:pPr>
        <w:rPr>
          <w:del w:id="707" w:author="Charles guo" w:date="2017-06-13T17:23:00Z"/>
        </w:rPr>
      </w:pPr>
    </w:p>
    <w:p w14:paraId="10E4CC5E" w14:textId="19D2584C" w:rsidR="00953BB0" w:rsidDel="00BA6378" w:rsidRDefault="00953BB0" w:rsidP="00953BB0">
      <w:pPr>
        <w:rPr>
          <w:del w:id="708" w:author="Charles guo" w:date="2017-06-13T17:23:00Z"/>
        </w:rPr>
      </w:pPr>
      <w:del w:id="709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65382403" wp14:editId="35CA777C">
              <wp:extent cx="5274310" cy="3502142"/>
              <wp:effectExtent l="19050" t="0" r="2540" b="0"/>
              <wp:docPr id="90" name="图片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2"/>
                      <pic:cNvPicPr>
                        <a:picLocks noChangeAspect="1" noChangeArrowheads="1"/>
                      </pic:cNvPicPr>
                    </pic:nvPicPr>
                    <pic:blipFill>
                      <a:blip r:embed="rId9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50214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3480E89F" w14:textId="7CBA2B0E" w:rsidR="00953BB0" w:rsidDel="00BA6378" w:rsidRDefault="00953BB0" w:rsidP="00953BB0">
      <w:pPr>
        <w:rPr>
          <w:del w:id="710" w:author="Charles guo" w:date="2017-06-13T17:23:00Z"/>
        </w:rPr>
      </w:pPr>
    </w:p>
    <w:p w14:paraId="5068F7A0" w14:textId="1F776030" w:rsidR="00953BB0" w:rsidDel="00BA6378" w:rsidRDefault="00953BB0" w:rsidP="00953BB0">
      <w:pPr>
        <w:rPr>
          <w:del w:id="711" w:author="Charles guo" w:date="2017-06-13T17:23:00Z"/>
        </w:rPr>
      </w:pPr>
      <w:del w:id="712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33569535" wp14:editId="1BA6DED5">
              <wp:extent cx="5274310" cy="3520920"/>
              <wp:effectExtent l="19050" t="0" r="2540" b="0"/>
              <wp:docPr id="92" name="图片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5"/>
                      <pic:cNvPicPr>
                        <a:picLocks noChangeAspect="1" noChangeArrowheads="1"/>
                      </pic:cNvPicPr>
                    </pic:nvPicPr>
                    <pic:blipFill>
                      <a:blip r:embed="rId9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520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65F08320" w14:textId="227C1065" w:rsidR="00953BB0" w:rsidDel="00BA6378" w:rsidRDefault="00953BB0" w:rsidP="00953BB0">
      <w:pPr>
        <w:rPr>
          <w:del w:id="713" w:author="Charles guo" w:date="2017-06-13T17:23:00Z"/>
        </w:rPr>
      </w:pPr>
    </w:p>
    <w:p w14:paraId="56E33FD6" w14:textId="353A429B" w:rsidR="00953BB0" w:rsidDel="00BA6378" w:rsidRDefault="00953BB0" w:rsidP="00953BB0">
      <w:pPr>
        <w:rPr>
          <w:del w:id="714" w:author="Charles guo" w:date="2017-06-13T17:23:00Z"/>
          <w:lang w:eastAsia="zh-CN"/>
        </w:rPr>
      </w:pPr>
      <w:del w:id="715" w:author="Charles guo" w:date="2017-06-13T17:23:00Z">
        <w:r w:rsidDel="00BA6378">
          <w:rPr>
            <w:noProof/>
            <w:lang w:eastAsia="zh-CN" w:bidi="ar-SA"/>
          </w:rPr>
          <w:drawing>
            <wp:inline distT="0" distB="0" distL="0" distR="0" wp14:anchorId="6BBF5D47" wp14:editId="276A6D12">
              <wp:extent cx="5124450" cy="3393494"/>
              <wp:effectExtent l="19050" t="0" r="0" b="0"/>
              <wp:docPr id="93" name="图片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8"/>
                      <pic:cNvPicPr>
                        <a:picLocks noChangeAspect="1" noChangeArrowheads="1"/>
                      </pic:cNvPicPr>
                    </pic:nvPicPr>
                    <pic:blipFill>
                      <a:blip r:embed="rId9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24793" cy="339372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6714CD15" w14:textId="2C4D5A3A" w:rsidR="00A463FD" w:rsidDel="00BA6378" w:rsidRDefault="00A463FD" w:rsidP="00557A40">
      <w:pPr>
        <w:pStyle w:val="4"/>
        <w:numPr>
          <w:ilvl w:val="2"/>
          <w:numId w:val="3"/>
        </w:numPr>
        <w:rPr>
          <w:del w:id="716" w:author="Charles guo" w:date="2017-06-13T17:23:00Z"/>
          <w:lang w:eastAsia="zh-CN"/>
        </w:rPr>
      </w:pPr>
      <w:bookmarkStart w:id="717" w:name="_Toc485131040"/>
      <w:del w:id="718" w:author="Charles guo" w:date="2017-06-13T17:23:00Z">
        <w:r w:rsidDel="00BA6378">
          <w:rPr>
            <w:rFonts w:hint="eastAsia"/>
            <w:lang w:eastAsia="zh-CN"/>
          </w:rPr>
          <w:delText>安装完成后设置</w:delText>
        </w:r>
        <w:bookmarkEnd w:id="717"/>
      </w:del>
    </w:p>
    <w:p w14:paraId="240C7E64" w14:textId="3CABA63D" w:rsidR="00A463FD" w:rsidDel="00BA6378" w:rsidRDefault="002D3785" w:rsidP="00557A40">
      <w:pPr>
        <w:pStyle w:val="a6"/>
        <w:numPr>
          <w:ilvl w:val="0"/>
          <w:numId w:val="6"/>
        </w:numPr>
        <w:rPr>
          <w:del w:id="719" w:author="Charles guo" w:date="2017-06-13T17:23:00Z"/>
          <w:lang w:eastAsia="zh-CN"/>
        </w:rPr>
      </w:pPr>
      <w:del w:id="720" w:author="Charles guo" w:date="2017-06-13T17:23:00Z">
        <w:r w:rsidDel="00BA6378">
          <w:rPr>
            <w:rFonts w:hint="eastAsia"/>
            <w:lang w:eastAsia="zh-CN"/>
          </w:rPr>
          <w:delText>设置操作系统环境变量</w:delText>
        </w:r>
      </w:del>
    </w:p>
    <w:p w14:paraId="0E597B0D" w14:textId="3D12E863" w:rsidR="002D3785" w:rsidRPr="002D3785" w:rsidDel="00BA6378" w:rsidRDefault="002D3785" w:rsidP="00A463FD">
      <w:pPr>
        <w:pStyle w:val="a6"/>
        <w:ind w:left="420"/>
        <w:rPr>
          <w:del w:id="721" w:author="Charles guo" w:date="2017-06-13T17:23:00Z"/>
          <w:lang w:eastAsia="zh-CN"/>
        </w:rPr>
      </w:pPr>
      <w:del w:id="722" w:author="Charles guo" w:date="2017-06-13T17:23:00Z">
        <w:r w:rsidDel="00BA6378">
          <w:rPr>
            <w:rFonts w:hint="eastAsia"/>
            <w:lang w:eastAsia="zh-CN"/>
          </w:rPr>
          <w:delText>增加</w:delText>
        </w:r>
        <w:r w:rsidR="00A463FD" w:rsidDel="00BA6378">
          <w:rPr>
            <w:rFonts w:hint="eastAsia"/>
            <w:lang w:eastAsia="zh-CN"/>
          </w:rPr>
          <w:delText>：</w:delText>
        </w:r>
        <w:r w:rsidDel="00BA6378">
          <w:rPr>
            <w:rFonts w:hint="eastAsia"/>
            <w:lang w:eastAsia="zh-CN"/>
          </w:rPr>
          <w:delText>ORACLE_HOME=</w:delText>
        </w:r>
        <w:r w:rsidRPr="002D3785" w:rsidDel="00BA6378">
          <w:delText xml:space="preserve"> </w:delText>
        </w:r>
        <w:r w:rsidRPr="002A160E" w:rsidDel="00BA6378">
          <w:rPr>
            <w:color w:val="FF0000"/>
            <w:lang w:eastAsia="zh-CN"/>
            <w:rPrChange w:id="723" w:author="Charles guo" w:date="2017-06-13T15:06:00Z">
              <w:rPr>
                <w:lang w:eastAsia="zh-CN"/>
              </w:rPr>
            </w:rPrChange>
          </w:rPr>
          <w:delText>C:\oracle\product\</w:delText>
        </w:r>
      </w:del>
      <w:del w:id="724" w:author="Charles guo" w:date="2017-06-13T15:02:00Z">
        <w:r w:rsidRPr="002A160E" w:rsidDel="00D3431F">
          <w:rPr>
            <w:color w:val="FF0000"/>
            <w:lang w:eastAsia="zh-CN"/>
            <w:rPrChange w:id="725" w:author="Charles guo" w:date="2017-06-13T15:06:00Z">
              <w:rPr>
                <w:lang w:eastAsia="zh-CN"/>
              </w:rPr>
            </w:rPrChange>
          </w:rPr>
          <w:delText>11</w:delText>
        </w:r>
      </w:del>
      <w:del w:id="726" w:author="Charles guo" w:date="2017-06-13T17:23:00Z">
        <w:r w:rsidRPr="002A160E" w:rsidDel="00BA6378">
          <w:rPr>
            <w:color w:val="FF0000"/>
            <w:lang w:eastAsia="zh-CN"/>
            <w:rPrChange w:id="727" w:author="Charles guo" w:date="2017-06-13T15:06:00Z">
              <w:rPr>
                <w:lang w:eastAsia="zh-CN"/>
              </w:rPr>
            </w:rPrChange>
          </w:rPr>
          <w:delText>.</w:delText>
        </w:r>
      </w:del>
      <w:del w:id="728" w:author="Charles guo" w:date="2017-06-13T15:02:00Z">
        <w:r w:rsidRPr="002A160E" w:rsidDel="00D3431F">
          <w:rPr>
            <w:color w:val="FF0000"/>
            <w:lang w:eastAsia="zh-CN"/>
            <w:rPrChange w:id="729" w:author="Charles guo" w:date="2017-06-13T15:06:00Z">
              <w:rPr>
                <w:lang w:eastAsia="zh-CN"/>
              </w:rPr>
            </w:rPrChange>
          </w:rPr>
          <w:delText>2</w:delText>
        </w:r>
      </w:del>
      <w:del w:id="730" w:author="Charles guo" w:date="2017-06-13T17:23:00Z">
        <w:r w:rsidRPr="002A160E" w:rsidDel="00BA6378">
          <w:rPr>
            <w:color w:val="FF0000"/>
            <w:lang w:eastAsia="zh-CN"/>
            <w:rPrChange w:id="731" w:author="Charles guo" w:date="2017-06-13T15:06:00Z">
              <w:rPr>
                <w:lang w:eastAsia="zh-CN"/>
              </w:rPr>
            </w:rPrChange>
          </w:rPr>
          <w:delText>.0\</w:delText>
        </w:r>
        <w:commentRangeStart w:id="732"/>
        <w:r w:rsidRPr="002A160E" w:rsidDel="00BA6378">
          <w:rPr>
            <w:color w:val="FF0000"/>
            <w:lang w:eastAsia="zh-CN"/>
            <w:rPrChange w:id="733" w:author="Charles guo" w:date="2017-06-13T15:06:00Z">
              <w:rPr>
                <w:lang w:eastAsia="zh-CN"/>
              </w:rPr>
            </w:rPrChange>
          </w:rPr>
          <w:delText>client_1</w:delText>
        </w:r>
        <w:commentRangeEnd w:id="732"/>
        <w:r w:rsidR="002A160E" w:rsidDel="00BA6378">
          <w:rPr>
            <w:rStyle w:val="af7"/>
          </w:rPr>
          <w:commentReference w:id="732"/>
        </w:r>
      </w:del>
    </w:p>
    <w:p w14:paraId="19D26875" w14:textId="77777777" w:rsidR="00953BB0" w:rsidRDefault="00692732" w:rsidP="00557A40">
      <w:pPr>
        <w:pStyle w:val="3"/>
        <w:numPr>
          <w:ilvl w:val="1"/>
          <w:numId w:val="3"/>
        </w:numPr>
        <w:rPr>
          <w:lang w:eastAsia="zh-CN"/>
        </w:rPr>
      </w:pPr>
      <w:bookmarkStart w:id="734" w:name="_Toc485131041"/>
      <w:r>
        <w:rPr>
          <w:rFonts w:hint="eastAsia"/>
          <w:lang w:eastAsia="zh-CN"/>
        </w:rPr>
        <w:t>ENOVIA</w:t>
      </w:r>
      <w:r>
        <w:rPr>
          <w:rFonts w:hint="eastAsia"/>
          <w:lang w:eastAsia="zh-CN"/>
        </w:rPr>
        <w:t>系统</w:t>
      </w:r>
      <w:r w:rsidR="00962639">
        <w:rPr>
          <w:rFonts w:hint="eastAsia"/>
          <w:lang w:eastAsia="zh-CN"/>
        </w:rPr>
        <w:t>环境</w:t>
      </w:r>
      <w:r>
        <w:rPr>
          <w:rFonts w:hint="eastAsia"/>
          <w:lang w:eastAsia="zh-CN"/>
        </w:rPr>
        <w:t>软件安装配置</w:t>
      </w:r>
      <w:bookmarkEnd w:id="734"/>
    </w:p>
    <w:p w14:paraId="37FE15F7" w14:textId="428F0E5B" w:rsidR="00692732" w:rsidRPr="00692732" w:rsidDel="009E6090" w:rsidRDefault="00692732" w:rsidP="00692732">
      <w:pPr>
        <w:ind w:left="420"/>
        <w:rPr>
          <w:del w:id="735" w:author="Charles guo" w:date="2017-06-13T17:23:00Z"/>
          <w:lang w:eastAsia="zh-CN"/>
        </w:rPr>
      </w:pPr>
    </w:p>
    <w:p w14:paraId="299D66D2" w14:textId="77777777" w:rsidR="00692732" w:rsidRDefault="00692732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736" w:name="_Toc485131042"/>
      <w:r>
        <w:rPr>
          <w:rFonts w:hint="eastAsia"/>
          <w:lang w:eastAsia="zh-CN"/>
        </w:rPr>
        <w:t>ENOVIA GA</w:t>
      </w:r>
      <w:r>
        <w:rPr>
          <w:rFonts w:hint="eastAsia"/>
          <w:lang w:eastAsia="zh-CN"/>
        </w:rPr>
        <w:t>安装</w:t>
      </w:r>
      <w:bookmarkEnd w:id="736"/>
    </w:p>
    <w:p w14:paraId="167E41B6" w14:textId="19FC6FC1" w:rsidR="00692732" w:rsidRDefault="00692732" w:rsidP="00692732">
      <w:pPr>
        <w:ind w:left="420"/>
        <w:rPr>
          <w:ins w:id="737" w:author="Charles guo" w:date="2017-06-13T17:51:00Z"/>
          <w:lang w:eastAsia="zh-CN"/>
        </w:rPr>
      </w:pPr>
      <w:r>
        <w:rPr>
          <w:rFonts w:hint="eastAsia"/>
          <w:lang w:eastAsia="zh-CN"/>
        </w:rPr>
        <w:t>把安装包文件</w:t>
      </w:r>
      <w:r>
        <w:rPr>
          <w:rFonts w:hint="eastAsia"/>
          <w:lang w:eastAsia="zh-CN"/>
        </w:rPr>
        <w:t>copy</w:t>
      </w:r>
      <w:r>
        <w:rPr>
          <w:rFonts w:hint="eastAsia"/>
          <w:lang w:eastAsia="zh-CN"/>
        </w:rPr>
        <w:t>到</w:t>
      </w:r>
      <w:del w:id="738" w:author="Charles guo" w:date="2017-06-13T15:23:00Z">
        <w:r w:rsidDel="00B92E00">
          <w:rPr>
            <w:rFonts w:hint="eastAsia"/>
            <w:lang w:eastAsia="zh-CN"/>
          </w:rPr>
          <w:delText>C</w:delText>
        </w:r>
      </w:del>
      <w:ins w:id="739" w:author="Charles guo" w:date="2017-06-13T15:23:00Z">
        <w:r w:rsidR="00B92E00">
          <w:rPr>
            <w:lang w:eastAsia="zh-CN"/>
          </w:rPr>
          <w:t>D</w:t>
        </w:r>
      </w:ins>
      <w:r>
        <w:rPr>
          <w:rFonts w:hint="eastAsia"/>
          <w:lang w:eastAsia="zh-CN"/>
        </w:rPr>
        <w:t>:\</w:t>
      </w:r>
      <w:ins w:id="740" w:author="Charles guo" w:date="2017-06-13T15:24:00Z">
        <w:r w:rsidR="00B92E00">
          <w:rPr>
            <w:lang w:eastAsia="zh-CN"/>
          </w:rPr>
          <w:t>sem</w:t>
        </w:r>
      </w:ins>
      <w:del w:id="741" w:author="Charles guo" w:date="2017-06-13T15:24:00Z">
        <w:r w:rsidDel="00B92E00">
          <w:rPr>
            <w:rFonts w:hint="eastAsia"/>
            <w:lang w:eastAsia="zh-CN"/>
          </w:rPr>
          <w:delText>i</w:delText>
        </w:r>
      </w:del>
      <w:ins w:id="742" w:author="Charles guo" w:date="2017-06-13T15:24:00Z">
        <w:r w:rsidR="00B92E00">
          <w:rPr>
            <w:lang w:eastAsia="zh-CN"/>
          </w:rPr>
          <w:t>I</w:t>
        </w:r>
      </w:ins>
      <w:r>
        <w:rPr>
          <w:rFonts w:hint="eastAsia"/>
          <w:lang w:eastAsia="zh-CN"/>
        </w:rPr>
        <w:t>nstall\</w:t>
      </w:r>
      <w:del w:id="743" w:author="Charles guo" w:date="2017-06-13T15:24:00Z">
        <w:r w:rsidDel="00B92E00">
          <w:rPr>
            <w:rFonts w:hint="eastAsia"/>
            <w:lang w:eastAsia="zh-CN"/>
          </w:rPr>
          <w:delText>base</w:delText>
        </w:r>
      </w:del>
      <w:ins w:id="744" w:author="Charles guo" w:date="2017-06-13T15:24:00Z">
        <w:r w:rsidR="00B92E00">
          <w:rPr>
            <w:lang w:eastAsia="zh-CN"/>
          </w:rPr>
          <w:t>SEM-GA</w:t>
        </w:r>
      </w:ins>
      <w:r>
        <w:rPr>
          <w:rFonts w:hint="eastAsia"/>
          <w:lang w:eastAsia="zh-CN"/>
        </w:rPr>
        <w:t>文件夹下，按顺序开始安装</w:t>
      </w:r>
    </w:p>
    <w:p w14:paraId="1B677F5B" w14:textId="7AE03A9F" w:rsidR="00E56193" w:rsidRDefault="00E56193" w:rsidP="00E56193">
      <w:pPr>
        <w:pStyle w:val="5"/>
        <w:numPr>
          <w:ilvl w:val="3"/>
          <w:numId w:val="3"/>
        </w:numPr>
        <w:rPr>
          <w:rFonts w:hint="eastAsia"/>
        </w:rPr>
        <w:pPrChange w:id="745" w:author="Charles guo" w:date="2017-06-13T17:51:00Z">
          <w:pPr>
            <w:ind w:left="420"/>
          </w:pPr>
        </w:pPrChange>
      </w:pPr>
      <w:ins w:id="746" w:author="Charles guo" w:date="2017-06-13T17:51:00Z">
        <w:r w:rsidRPr="00E56193">
          <w:t>3DSpace</w:t>
        </w:r>
        <w:r>
          <w:rPr>
            <w:rFonts w:hint="eastAsia"/>
          </w:rPr>
          <w:t>安装</w:t>
        </w:r>
      </w:ins>
    </w:p>
    <w:p w14:paraId="04AB982C" w14:textId="27A0D6A6" w:rsidR="00465977" w:rsidRDefault="00B02976" w:rsidP="00B02976">
      <w:pPr>
        <w:pStyle w:val="5"/>
        <w:numPr>
          <w:ilvl w:val="3"/>
          <w:numId w:val="3"/>
        </w:numPr>
      </w:pPr>
      <w:bookmarkStart w:id="747" w:name="_Toc485131043"/>
      <w:ins w:id="748" w:author="Charles guo" w:date="2017-06-13T17:51:00Z">
        <w:r w:rsidRPr="00B02976">
          <w:t>St</w:t>
        </w:r>
        <w:r>
          <w:t>udioModelingPlatformRichClients</w:t>
        </w:r>
      </w:ins>
      <w:del w:id="749" w:author="Charles guo" w:date="2017-06-13T17:51:00Z">
        <w:r w:rsidR="00465977" w:rsidRPr="00465977" w:rsidDel="00B02976">
          <w:delText>StudioModelingPlatformRichClient</w:delText>
        </w:r>
      </w:del>
      <w:r w:rsidR="00465977">
        <w:rPr>
          <w:rFonts w:hint="eastAsia"/>
        </w:rPr>
        <w:t>安装</w:t>
      </w:r>
      <w:bookmarkEnd w:id="747"/>
    </w:p>
    <w:p w14:paraId="45F9742D" w14:textId="77777777" w:rsidR="00465977" w:rsidRDefault="00465977" w:rsidP="00465977">
      <w:pPr>
        <w:ind w:left="420"/>
        <w:rPr>
          <w:lang w:eastAsia="zh-CN"/>
        </w:rPr>
      </w:pPr>
      <w:r>
        <w:rPr>
          <w:rFonts w:hint="eastAsia"/>
          <w:lang w:eastAsia="zh-CN"/>
        </w:rPr>
        <w:t>解压缩后执行子目录</w:t>
      </w:r>
      <w:r>
        <w:rPr>
          <w:rFonts w:hint="eastAsia"/>
          <w:lang w:eastAsia="zh-CN"/>
        </w:rPr>
        <w:t>/1</w:t>
      </w:r>
      <w:r w:rsidR="00400260">
        <w:rPr>
          <w:rFonts w:hint="eastAsia"/>
          <w:lang w:eastAsia="zh-CN"/>
        </w:rPr>
        <w:t>/setupv6.exe</w:t>
      </w:r>
    </w:p>
    <w:p w14:paraId="0DEAB1ED" w14:textId="77777777" w:rsidR="00400260" w:rsidRDefault="00400260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38E7242E" wp14:editId="1663CDFB">
            <wp:extent cx="5274310" cy="3046219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6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880D3" w14:textId="77777777" w:rsidR="00400260" w:rsidRDefault="00400260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DE1E4C9" wp14:editId="2E12BB40">
            <wp:extent cx="5274310" cy="3022162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3138A" w14:textId="77777777" w:rsidR="00400260" w:rsidRDefault="00400260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1FA663FD" wp14:editId="4D569D4D">
            <wp:extent cx="5274310" cy="3040416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0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817CC3" w14:textId="77777777" w:rsidR="00400260" w:rsidRDefault="00400260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EDD7C40" wp14:editId="61F45E97">
            <wp:extent cx="5274310" cy="3055065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9C0056" w14:textId="77777777" w:rsidR="00400260" w:rsidRDefault="00400260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76DDC1A9" wp14:editId="345B656F">
            <wp:extent cx="5274310" cy="3032147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C59F42" w14:textId="77777777" w:rsidR="00400260" w:rsidRDefault="00400260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314F22AD" wp14:editId="43F20809">
            <wp:extent cx="5274310" cy="3026243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7B93C6" w14:textId="77777777" w:rsidR="00400260" w:rsidRDefault="00400260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372B1C29" wp14:editId="0BE41109">
            <wp:extent cx="5274310" cy="3067949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E0EE6C" w14:textId="77777777" w:rsidR="00400260" w:rsidRDefault="00400260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476E4C54" wp14:editId="6D7305FC">
            <wp:extent cx="5274310" cy="3067000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275064" w14:textId="77777777" w:rsidR="00791E46" w:rsidRDefault="00791E46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70B97BB8" wp14:editId="16CC46B2">
            <wp:extent cx="5274310" cy="3065114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43FE24" w14:textId="77777777" w:rsidR="00791E46" w:rsidRDefault="00791E46" w:rsidP="00465977">
      <w:pPr>
        <w:ind w:left="420"/>
        <w:rPr>
          <w:lang w:eastAsia="zh-CN"/>
        </w:rPr>
      </w:pPr>
      <w:r>
        <w:rPr>
          <w:rFonts w:hint="eastAsia"/>
          <w:lang w:eastAsia="zh-CN"/>
        </w:rPr>
        <w:t>执行</w:t>
      </w:r>
      <w:r>
        <w:rPr>
          <w:rFonts w:hint="eastAsia"/>
          <w:lang w:eastAsia="zh-CN"/>
        </w:rPr>
        <w:t>system</w:t>
      </w:r>
      <w:r>
        <w:rPr>
          <w:rFonts w:hint="eastAsia"/>
          <w:lang w:eastAsia="zh-CN"/>
        </w:rPr>
        <w:t>工具创建</w:t>
      </w:r>
      <w:r>
        <w:rPr>
          <w:rFonts w:hint="eastAsia"/>
          <w:lang w:eastAsia="zh-CN"/>
        </w:rPr>
        <w:t>MATRIX-R</w:t>
      </w:r>
      <w:r>
        <w:rPr>
          <w:rFonts w:hint="eastAsia"/>
          <w:lang w:eastAsia="zh-CN"/>
        </w:rPr>
        <w:t>文件</w:t>
      </w:r>
    </w:p>
    <w:p w14:paraId="7079A7FB" w14:textId="77777777" w:rsidR="00791E46" w:rsidRDefault="00791E46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35C0D017" wp14:editId="40FBC963">
            <wp:extent cx="2616200" cy="2463800"/>
            <wp:effectExtent l="1905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2E4086" w14:textId="77777777" w:rsidR="00791E46" w:rsidRDefault="00791E46" w:rsidP="00465977">
      <w:pPr>
        <w:ind w:left="420"/>
        <w:rPr>
          <w:lang w:eastAsia="zh-CN"/>
        </w:rPr>
      </w:pPr>
      <w:r>
        <w:rPr>
          <w:rFonts w:hint="eastAsia"/>
          <w:lang w:eastAsia="zh-CN"/>
        </w:rPr>
        <w:t>System</w:t>
      </w:r>
      <w:r>
        <w:rPr>
          <w:rFonts w:hint="eastAsia"/>
          <w:lang w:eastAsia="zh-CN"/>
        </w:rPr>
        <w:t>启动后，点击菜单</w:t>
      </w:r>
      <w:r>
        <w:rPr>
          <w:rFonts w:hint="eastAsia"/>
          <w:lang w:eastAsia="zh-CN"/>
        </w:rPr>
        <w:t>Install-&gt;Bootstrap</w:t>
      </w:r>
      <w:r>
        <w:rPr>
          <w:rFonts w:hint="eastAsia"/>
          <w:lang w:eastAsia="zh-CN"/>
        </w:rPr>
        <w:t>命令</w:t>
      </w:r>
    </w:p>
    <w:p w14:paraId="376DFD5E" w14:textId="77777777" w:rsidR="00791E46" w:rsidRDefault="00791E46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1669BC4D" wp14:editId="71698793">
            <wp:extent cx="3098800" cy="1460500"/>
            <wp:effectExtent l="1905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9DCAD4" w14:textId="77777777" w:rsidR="00791E46" w:rsidRDefault="00791E46" w:rsidP="00465977">
      <w:pPr>
        <w:ind w:left="420"/>
        <w:rPr>
          <w:lang w:eastAsia="zh-CN"/>
        </w:rPr>
      </w:pPr>
    </w:p>
    <w:p w14:paraId="6D7AEC06" w14:textId="77777777" w:rsidR="00791E46" w:rsidRDefault="00791E46" w:rsidP="00465977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7882F5AE" wp14:editId="531807F9">
            <wp:extent cx="5274310" cy="2262018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2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BD872F" w14:textId="77777777" w:rsidR="004E5A6F" w:rsidRDefault="004E5A6F" w:rsidP="00465977">
      <w:pPr>
        <w:ind w:left="420"/>
        <w:rPr>
          <w:ins w:id="750" w:author="Charles guo" w:date="2017-06-13T17:52:00Z"/>
          <w:lang w:eastAsia="zh-CN"/>
        </w:rPr>
      </w:pPr>
      <w:r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OK</w:t>
      </w:r>
      <w:r>
        <w:rPr>
          <w:rFonts w:hint="eastAsia"/>
          <w:lang w:eastAsia="zh-CN"/>
        </w:rPr>
        <w:t>完成，文件夹</w:t>
      </w:r>
      <w:r w:rsidRPr="004E5A6F">
        <w:rPr>
          <w:lang w:eastAsia="zh-CN"/>
        </w:rPr>
        <w:t>C:\enoviaV6R2013x\studio</w:t>
      </w:r>
      <w:r>
        <w:rPr>
          <w:rFonts w:hint="eastAsia"/>
          <w:lang w:eastAsia="zh-CN"/>
        </w:rPr>
        <w:t>中就会生成</w:t>
      </w:r>
      <w:r>
        <w:rPr>
          <w:rFonts w:hint="eastAsia"/>
          <w:lang w:eastAsia="zh-CN"/>
        </w:rPr>
        <w:t>MATRIX-R</w:t>
      </w:r>
      <w:r>
        <w:rPr>
          <w:rFonts w:hint="eastAsia"/>
          <w:lang w:eastAsia="zh-CN"/>
        </w:rPr>
        <w:t>文件</w:t>
      </w:r>
    </w:p>
    <w:p w14:paraId="572B63DC" w14:textId="7550C7DA" w:rsidR="00DC44FB" w:rsidRDefault="00DC44FB" w:rsidP="00DC44FB">
      <w:pPr>
        <w:pStyle w:val="5"/>
        <w:numPr>
          <w:ilvl w:val="3"/>
          <w:numId w:val="3"/>
        </w:numPr>
        <w:rPr>
          <w:ins w:id="751" w:author="Charles guo" w:date="2017-06-13T17:54:00Z"/>
        </w:rPr>
      </w:pPr>
      <w:ins w:id="752" w:author="Charles guo" w:date="2017-06-13T17:52:00Z">
        <w:r>
          <w:t>AutoVueViewerClient</w:t>
        </w:r>
        <w:r>
          <w:rPr>
            <w:rFonts w:hint="eastAsia"/>
          </w:rPr>
          <w:t>安装</w:t>
        </w:r>
      </w:ins>
    </w:p>
    <w:p w14:paraId="46EE1334" w14:textId="77777777" w:rsidR="00CD1999" w:rsidRDefault="00CD1999" w:rsidP="00CD1999">
      <w:pPr>
        <w:pStyle w:val="a6"/>
        <w:ind w:left="425"/>
        <w:rPr>
          <w:moveTo w:id="753" w:author="Charles guo" w:date="2017-06-13T17:54:00Z"/>
          <w:lang w:eastAsia="zh-CN"/>
        </w:rPr>
        <w:pPrChange w:id="754" w:author="Charles guo" w:date="2017-06-13T17:54:00Z">
          <w:pPr>
            <w:pStyle w:val="a6"/>
            <w:numPr>
              <w:numId w:val="3"/>
            </w:numPr>
            <w:ind w:left="425" w:hanging="425"/>
          </w:pPr>
        </w:pPrChange>
      </w:pPr>
      <w:moveToRangeStart w:id="755" w:author="Charles guo" w:date="2017-06-13T17:54:00Z" w:name="move485139788"/>
      <w:moveTo w:id="756" w:author="Charles guo" w:date="2017-06-13T17:54:00Z">
        <w:r>
          <w:rPr>
            <w:rFonts w:hint="eastAsia"/>
            <w:lang w:eastAsia="zh-CN"/>
          </w:rPr>
          <w:t>解压缩后执行子目录</w:t>
        </w:r>
        <w:r>
          <w:rPr>
            <w:rFonts w:hint="eastAsia"/>
            <w:lang w:eastAsia="zh-CN"/>
          </w:rPr>
          <w:t>/1/setupv6.exe</w:t>
        </w:r>
      </w:moveTo>
    </w:p>
    <w:p w14:paraId="36638F2D" w14:textId="77777777" w:rsidR="00CD1999" w:rsidRDefault="00CD1999" w:rsidP="00CD1999">
      <w:pPr>
        <w:pStyle w:val="a6"/>
        <w:ind w:left="425"/>
        <w:rPr>
          <w:moveTo w:id="757" w:author="Charles guo" w:date="2017-06-13T17:54:00Z"/>
          <w:lang w:eastAsia="zh-CN"/>
        </w:rPr>
        <w:pPrChange w:id="758" w:author="Charles guo" w:date="2017-06-13T17:54:00Z">
          <w:pPr>
            <w:pStyle w:val="a6"/>
            <w:numPr>
              <w:numId w:val="3"/>
            </w:numPr>
            <w:ind w:left="425" w:hanging="425"/>
          </w:pPr>
        </w:pPrChange>
      </w:pPr>
      <w:moveTo w:id="759" w:author="Charles guo" w:date="2017-06-13T17:54:00Z">
        <w:r w:rsidRPr="00997715">
          <w:rPr>
            <w:noProof/>
            <w:lang w:eastAsia="zh-CN" w:bidi="ar-SA"/>
          </w:rPr>
          <w:lastRenderedPageBreak/>
          <w:drawing>
            <wp:inline distT="0" distB="0" distL="0" distR="0" wp14:anchorId="3A3FB7BB" wp14:editId="397854DB">
              <wp:extent cx="3086100" cy="3009900"/>
              <wp:effectExtent l="19050" t="0" r="0" b="0"/>
              <wp:docPr id="123" name="图片 2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1"/>
                      <pic:cNvPicPr>
                        <a:picLocks noChangeAspect="1" noChangeArrowheads="1"/>
                      </pic:cNvPicPr>
                    </pic:nvPicPr>
                    <pic:blipFill>
                      <a:blip r:embed="rId11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86100" cy="30099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To>
    </w:p>
    <w:p w14:paraId="247890A9" w14:textId="77777777" w:rsidR="00CD1999" w:rsidRDefault="00CD1999" w:rsidP="00CD1999">
      <w:pPr>
        <w:pStyle w:val="a6"/>
        <w:ind w:left="425"/>
        <w:rPr>
          <w:moveTo w:id="760" w:author="Charles guo" w:date="2017-06-13T17:54:00Z"/>
          <w:lang w:eastAsia="zh-CN"/>
        </w:rPr>
        <w:pPrChange w:id="761" w:author="Charles guo" w:date="2017-06-13T17:54:00Z">
          <w:pPr>
            <w:pStyle w:val="a6"/>
            <w:numPr>
              <w:numId w:val="3"/>
            </w:numPr>
            <w:ind w:left="425" w:hanging="425"/>
          </w:pPr>
        </w:pPrChange>
      </w:pPr>
      <w:moveTo w:id="762" w:author="Charles guo" w:date="2017-06-13T17:54:00Z">
        <w:r>
          <w:rPr>
            <w:noProof/>
            <w:lang w:eastAsia="zh-CN" w:bidi="ar-SA"/>
          </w:rPr>
          <w:drawing>
            <wp:inline distT="0" distB="0" distL="0" distR="0" wp14:anchorId="585C19D1" wp14:editId="605752F9">
              <wp:extent cx="5274310" cy="3030415"/>
              <wp:effectExtent l="19050" t="0" r="2540" b="0"/>
              <wp:docPr id="128" name="图片 1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0"/>
                      <pic:cNvPicPr>
                        <a:picLocks noChangeAspect="1" noChangeArrowheads="1"/>
                      </pic:cNvPicPr>
                    </pic:nvPicPr>
                    <pic:blipFill>
                      <a:blip r:embed="rId11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04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To>
    </w:p>
    <w:p w14:paraId="405258AB" w14:textId="77777777" w:rsidR="00CD1999" w:rsidRDefault="00CD1999" w:rsidP="00CD1999">
      <w:pPr>
        <w:pStyle w:val="a6"/>
        <w:ind w:left="425"/>
        <w:rPr>
          <w:moveTo w:id="763" w:author="Charles guo" w:date="2017-06-13T17:54:00Z"/>
          <w:lang w:eastAsia="zh-CN"/>
        </w:rPr>
        <w:pPrChange w:id="764" w:author="Charles guo" w:date="2017-06-13T17:54:00Z">
          <w:pPr>
            <w:pStyle w:val="a6"/>
            <w:numPr>
              <w:numId w:val="3"/>
            </w:numPr>
            <w:ind w:left="425" w:hanging="425"/>
          </w:pPr>
        </w:pPrChange>
      </w:pPr>
      <w:moveTo w:id="765" w:author="Charles guo" w:date="2017-06-13T17:54:00Z">
        <w:r>
          <w:rPr>
            <w:noProof/>
            <w:lang w:eastAsia="zh-CN" w:bidi="ar-SA"/>
          </w:rPr>
          <w:lastRenderedPageBreak/>
          <w:drawing>
            <wp:inline distT="0" distB="0" distL="0" distR="0" wp14:anchorId="1116F174" wp14:editId="38399E32">
              <wp:extent cx="5274310" cy="3028812"/>
              <wp:effectExtent l="19050" t="0" r="2540" b="0"/>
              <wp:docPr id="129" name="图片 1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3"/>
                      <pic:cNvPicPr>
                        <a:picLocks noChangeAspect="1" noChangeArrowheads="1"/>
                      </pic:cNvPicPr>
                    </pic:nvPicPr>
                    <pic:blipFill>
                      <a:blip r:embed="rId11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881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To>
    </w:p>
    <w:p w14:paraId="32207795" w14:textId="77777777" w:rsidR="00CD1999" w:rsidRDefault="00CD1999" w:rsidP="00CD1999">
      <w:pPr>
        <w:pStyle w:val="a6"/>
        <w:ind w:left="425"/>
        <w:rPr>
          <w:moveTo w:id="766" w:author="Charles guo" w:date="2017-06-13T17:54:00Z"/>
          <w:lang w:eastAsia="zh-CN"/>
        </w:rPr>
        <w:pPrChange w:id="767" w:author="Charles guo" w:date="2017-06-13T17:54:00Z">
          <w:pPr>
            <w:pStyle w:val="a6"/>
            <w:numPr>
              <w:numId w:val="3"/>
            </w:numPr>
            <w:ind w:left="425" w:hanging="425"/>
          </w:pPr>
        </w:pPrChange>
      </w:pPr>
      <w:moveTo w:id="768" w:author="Charles guo" w:date="2017-06-13T17:54:00Z">
        <w:r>
          <w:rPr>
            <w:noProof/>
            <w:lang w:eastAsia="zh-CN" w:bidi="ar-SA"/>
          </w:rPr>
          <w:drawing>
            <wp:inline distT="0" distB="0" distL="0" distR="0" wp14:anchorId="1576C0B4" wp14:editId="07CB7962">
              <wp:extent cx="5274310" cy="3040416"/>
              <wp:effectExtent l="19050" t="0" r="2540" b="0"/>
              <wp:docPr id="131" name="图片 1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6"/>
                      <pic:cNvPicPr>
                        <a:picLocks noChangeAspect="1" noChangeArrowheads="1"/>
                      </pic:cNvPicPr>
                    </pic:nvPicPr>
                    <pic:blipFill>
                      <a:blip r:embed="rId11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041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To>
    </w:p>
    <w:p w14:paraId="22985257" w14:textId="77777777" w:rsidR="00CD1999" w:rsidRDefault="00CD1999" w:rsidP="00CD1999">
      <w:pPr>
        <w:pStyle w:val="a6"/>
        <w:ind w:left="425"/>
        <w:rPr>
          <w:moveTo w:id="769" w:author="Charles guo" w:date="2017-06-13T17:54:00Z"/>
          <w:lang w:eastAsia="zh-CN"/>
        </w:rPr>
        <w:pPrChange w:id="770" w:author="Charles guo" w:date="2017-06-13T17:54:00Z">
          <w:pPr>
            <w:pStyle w:val="a6"/>
            <w:numPr>
              <w:numId w:val="3"/>
            </w:numPr>
            <w:ind w:left="425" w:hanging="425"/>
          </w:pPr>
        </w:pPrChange>
      </w:pPr>
      <w:moveTo w:id="771" w:author="Charles guo" w:date="2017-06-13T17:54:00Z">
        <w:r>
          <w:rPr>
            <w:noProof/>
            <w:lang w:eastAsia="zh-CN" w:bidi="ar-SA"/>
          </w:rPr>
          <w:lastRenderedPageBreak/>
          <w:drawing>
            <wp:inline distT="0" distB="0" distL="0" distR="0" wp14:anchorId="23FC5CBA" wp14:editId="237E00EC">
              <wp:extent cx="5274310" cy="3039531"/>
              <wp:effectExtent l="19050" t="0" r="2540" b="0"/>
              <wp:docPr id="132" name="图片 1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9"/>
                      <pic:cNvPicPr>
                        <a:picLocks noChangeAspect="1" noChangeArrowheads="1"/>
                      </pic:cNvPicPr>
                    </pic:nvPicPr>
                    <pic:blipFill>
                      <a:blip r:embed="rId11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953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To>
    </w:p>
    <w:p w14:paraId="489BAAD2" w14:textId="77777777" w:rsidR="00CD1999" w:rsidRDefault="00CD1999" w:rsidP="00CD1999">
      <w:pPr>
        <w:pStyle w:val="a6"/>
        <w:ind w:left="425"/>
        <w:rPr>
          <w:moveTo w:id="772" w:author="Charles guo" w:date="2017-06-13T17:54:00Z"/>
          <w:lang w:eastAsia="zh-CN"/>
        </w:rPr>
        <w:pPrChange w:id="773" w:author="Charles guo" w:date="2017-06-13T17:54:00Z">
          <w:pPr>
            <w:pStyle w:val="a6"/>
            <w:numPr>
              <w:numId w:val="3"/>
            </w:numPr>
            <w:ind w:left="425" w:hanging="425"/>
          </w:pPr>
        </w:pPrChange>
      </w:pPr>
      <w:moveTo w:id="774" w:author="Charles guo" w:date="2017-06-13T17:54:00Z">
        <w:r>
          <w:rPr>
            <w:noProof/>
            <w:lang w:eastAsia="zh-CN" w:bidi="ar-SA"/>
          </w:rPr>
          <w:drawing>
            <wp:inline distT="0" distB="0" distL="0" distR="0" wp14:anchorId="33F61DCD" wp14:editId="03E20091">
              <wp:extent cx="5274310" cy="3049574"/>
              <wp:effectExtent l="19050" t="0" r="2540" b="0"/>
              <wp:docPr id="134" name="图片 1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2"/>
                      <pic:cNvPicPr>
                        <a:picLocks noChangeAspect="1" noChangeArrowheads="1"/>
                      </pic:cNvPicPr>
                    </pic:nvPicPr>
                    <pic:blipFill>
                      <a:blip r:embed="rId11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957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To>
    </w:p>
    <w:p w14:paraId="16F5249D" w14:textId="77777777" w:rsidR="00CD1999" w:rsidRDefault="00CD1999" w:rsidP="00CD1999">
      <w:pPr>
        <w:pStyle w:val="a6"/>
        <w:ind w:left="425"/>
        <w:rPr>
          <w:moveTo w:id="775" w:author="Charles guo" w:date="2017-06-13T17:54:00Z"/>
          <w:lang w:eastAsia="zh-CN"/>
        </w:rPr>
        <w:pPrChange w:id="776" w:author="Charles guo" w:date="2017-06-13T17:54:00Z">
          <w:pPr>
            <w:pStyle w:val="a6"/>
            <w:numPr>
              <w:numId w:val="3"/>
            </w:numPr>
            <w:ind w:left="425" w:hanging="425"/>
          </w:pPr>
        </w:pPrChange>
      </w:pPr>
      <w:moveTo w:id="777" w:author="Charles guo" w:date="2017-06-13T17:54:00Z">
        <w:r>
          <w:rPr>
            <w:noProof/>
            <w:lang w:eastAsia="zh-CN" w:bidi="ar-SA"/>
          </w:rPr>
          <w:lastRenderedPageBreak/>
          <w:drawing>
            <wp:inline distT="0" distB="0" distL="0" distR="0" wp14:anchorId="103C6BE8" wp14:editId="790463B7">
              <wp:extent cx="5274310" cy="3036198"/>
              <wp:effectExtent l="19050" t="0" r="2540" b="0"/>
              <wp:docPr id="135" name="图片 1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5"/>
                      <pic:cNvPicPr>
                        <a:picLocks noChangeAspect="1" noChangeArrowheads="1"/>
                      </pic:cNvPicPr>
                    </pic:nvPicPr>
                    <pic:blipFill>
                      <a:blip r:embed="rId11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619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To>
    </w:p>
    <w:p w14:paraId="558A6B35" w14:textId="77777777" w:rsidR="00CD1999" w:rsidRDefault="00CD1999" w:rsidP="00CD1999">
      <w:pPr>
        <w:pStyle w:val="a6"/>
        <w:ind w:left="425"/>
        <w:rPr>
          <w:moveTo w:id="778" w:author="Charles guo" w:date="2017-06-13T17:54:00Z"/>
          <w:rFonts w:hint="eastAsia"/>
          <w:lang w:eastAsia="zh-CN"/>
        </w:rPr>
        <w:pPrChange w:id="779" w:author="Charles guo" w:date="2017-06-13T17:54:00Z">
          <w:pPr>
            <w:pStyle w:val="a6"/>
            <w:numPr>
              <w:numId w:val="3"/>
            </w:numPr>
            <w:ind w:left="425" w:hanging="425"/>
          </w:pPr>
        </w:pPrChange>
      </w:pPr>
    </w:p>
    <w:moveToRangeEnd w:id="755"/>
    <w:p w14:paraId="49330FB3" w14:textId="77777777" w:rsidR="00CD1999" w:rsidRPr="00CD1999" w:rsidRDefault="00CD1999" w:rsidP="00CD1999">
      <w:pPr>
        <w:rPr>
          <w:ins w:id="780" w:author="Charles guo" w:date="2017-06-13T17:52:00Z"/>
          <w:rFonts w:hint="eastAsia"/>
          <w:lang w:eastAsia="zh-CN"/>
          <w:rPrChange w:id="781" w:author="Charles guo" w:date="2017-06-13T17:54:00Z">
            <w:rPr>
              <w:ins w:id="782" w:author="Charles guo" w:date="2017-06-13T17:52:00Z"/>
            </w:rPr>
          </w:rPrChange>
        </w:rPr>
        <w:pPrChange w:id="783" w:author="Charles guo" w:date="2017-06-13T17:54:00Z">
          <w:pPr>
            <w:pStyle w:val="5"/>
            <w:numPr>
              <w:ilvl w:val="3"/>
              <w:numId w:val="3"/>
            </w:numPr>
            <w:ind w:left="851" w:hanging="851"/>
          </w:pPr>
        </w:pPrChange>
      </w:pPr>
    </w:p>
    <w:p w14:paraId="27D5FBD8" w14:textId="77777777" w:rsidR="00DC44FB" w:rsidRPr="00465977" w:rsidRDefault="00DC44FB" w:rsidP="00465977">
      <w:pPr>
        <w:ind w:left="420"/>
        <w:rPr>
          <w:rFonts w:hint="eastAsia"/>
          <w:lang w:eastAsia="zh-CN"/>
        </w:rPr>
      </w:pPr>
    </w:p>
    <w:p w14:paraId="44F7EA38" w14:textId="78A68E45" w:rsidR="00465977" w:rsidRDefault="008B57B9" w:rsidP="00557A40">
      <w:pPr>
        <w:pStyle w:val="5"/>
        <w:numPr>
          <w:ilvl w:val="3"/>
          <w:numId w:val="3"/>
        </w:numPr>
      </w:pPr>
      <w:bookmarkStart w:id="784" w:name="_Toc485131044"/>
      <w:ins w:id="785" w:author="Charles guo" w:date="2017-06-13T17:52:00Z">
        <w:r w:rsidRPr="008B57B9">
          <w:t>DataModelCustomizationFoundation-</w:t>
        </w:r>
      </w:ins>
      <w:del w:id="786" w:author="Charles guo" w:date="2017-06-13T17:52:00Z">
        <w:r w:rsidR="00465977" w:rsidRPr="00465977" w:rsidDel="008B57B9">
          <w:delText>LiveCollaborationServer</w:delText>
        </w:r>
      </w:del>
      <w:r w:rsidR="00465977">
        <w:rPr>
          <w:rFonts w:hint="eastAsia"/>
        </w:rPr>
        <w:t>安装</w:t>
      </w:r>
      <w:bookmarkEnd w:id="784"/>
    </w:p>
    <w:p w14:paraId="75E13F81" w14:textId="77777777" w:rsidR="004E5A6F" w:rsidRDefault="004E5A6F" w:rsidP="004E5A6F">
      <w:pPr>
        <w:ind w:left="420"/>
        <w:rPr>
          <w:lang w:eastAsia="zh-CN"/>
        </w:rPr>
      </w:pPr>
      <w:r>
        <w:rPr>
          <w:rFonts w:hint="eastAsia"/>
          <w:lang w:eastAsia="zh-CN"/>
        </w:rPr>
        <w:t>解压缩后执行子目录</w:t>
      </w:r>
      <w:r>
        <w:rPr>
          <w:rFonts w:hint="eastAsia"/>
          <w:lang w:eastAsia="zh-CN"/>
        </w:rPr>
        <w:t>/1/setupv6.exe</w:t>
      </w:r>
    </w:p>
    <w:p w14:paraId="5D4E3DE9" w14:textId="77777777" w:rsidR="004E5A6F" w:rsidRDefault="004E5A6F" w:rsidP="004E5A6F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BF6CDB9" wp14:editId="263F0C1F">
            <wp:extent cx="5274310" cy="3047765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A9EBD6" w14:textId="77777777" w:rsidR="004E5A6F" w:rsidRDefault="004E5A6F" w:rsidP="004E5A6F">
      <w:pPr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BC0D9E7" wp14:editId="10744831">
            <wp:extent cx="5274310" cy="3030415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C94291" w14:textId="77777777" w:rsidR="004E5A6F" w:rsidRDefault="004E5A6F" w:rsidP="004E5A6F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8022809" wp14:editId="65C6CFDD">
            <wp:extent cx="5274310" cy="3047765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0B75A4" w14:textId="77777777" w:rsidR="004E5A6F" w:rsidRDefault="004E5A6F" w:rsidP="004E5A6F">
      <w:pPr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7212F06" wp14:editId="6F15B592">
            <wp:extent cx="5274310" cy="3039531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ACDA8F" w14:textId="77777777" w:rsidR="004E5A6F" w:rsidRDefault="004E5A6F" w:rsidP="004E5A6F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EE38B51" wp14:editId="6A645DD7">
            <wp:extent cx="5274310" cy="2850172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4992D1" w14:textId="77777777" w:rsidR="004E5A6F" w:rsidRDefault="004E5A6F" w:rsidP="004E5A6F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277102E2" wp14:editId="358862A8">
            <wp:extent cx="5274310" cy="2981881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9220EF" w14:textId="77777777" w:rsidR="004E5A6F" w:rsidRDefault="004E5A6F" w:rsidP="004E5A6F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4C3D969B" wp14:editId="71C78E66">
            <wp:extent cx="5274310" cy="3057823"/>
            <wp:effectExtent l="1905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0655D4" w14:textId="77777777" w:rsidR="00A17EC7" w:rsidRDefault="004E5A6F" w:rsidP="004E5A6F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FAED3F2" wp14:editId="4105AC2D">
            <wp:extent cx="4260850" cy="2514600"/>
            <wp:effectExtent l="19050" t="0" r="635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177A29" w14:textId="77777777" w:rsidR="00A17EC7" w:rsidRDefault="00A17EC7" w:rsidP="004E5A6F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11AB1C35" wp14:editId="6C65D945">
            <wp:extent cx="5274310" cy="3023009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B6500E" w14:textId="77777777" w:rsidR="00A17EC7" w:rsidRDefault="00A17EC7" w:rsidP="004E5A6F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1A4D18DD" wp14:editId="1ABFA63C">
            <wp:extent cx="5274310" cy="3049574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2A2F21" w14:textId="77777777" w:rsidR="00A17EC7" w:rsidRDefault="00A17EC7" w:rsidP="004E5A6F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45591E5E" wp14:editId="06EEDC6F">
            <wp:extent cx="5274310" cy="3056305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5F038A" w14:textId="77777777" w:rsidR="00A17EC7" w:rsidRDefault="00A17EC7" w:rsidP="004E5A6F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148B5177" wp14:editId="3FC0EC1E">
            <wp:extent cx="5274310" cy="3047765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7BD64" w14:textId="77777777" w:rsidR="00A17EC7" w:rsidRDefault="00A17EC7" w:rsidP="004E5A6F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72F02FA" wp14:editId="119226FC">
            <wp:extent cx="5274310" cy="3029554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C9939F" w14:textId="77777777" w:rsidR="00A17EC7" w:rsidRDefault="00A17EC7" w:rsidP="004E5A6F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2EEE562F" wp14:editId="086D0B3D">
            <wp:extent cx="5274310" cy="3043765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3122FD" w14:textId="77777777" w:rsidR="00A17EC7" w:rsidRDefault="00A17EC7" w:rsidP="004E5A6F">
      <w:pPr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5A54E58C" wp14:editId="05F70328">
            <wp:extent cx="5274310" cy="3047765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1810C9" w14:textId="77777777" w:rsidR="004E5A6F" w:rsidRPr="00A17EC7" w:rsidRDefault="004E5A6F" w:rsidP="004E5A6F">
      <w:pPr>
        <w:ind w:left="420"/>
        <w:rPr>
          <w:sz w:val="18"/>
          <w:szCs w:val="18"/>
          <w:lang w:eastAsia="zh-CN"/>
        </w:rPr>
      </w:pPr>
      <w:r w:rsidRPr="00A17EC7">
        <w:rPr>
          <w:rFonts w:hint="eastAsia"/>
          <w:sz w:val="18"/>
          <w:szCs w:val="18"/>
          <w:lang w:eastAsia="zh-CN"/>
        </w:rPr>
        <w:t xml:space="preserve">copy </w:t>
      </w:r>
      <w:r w:rsidRPr="00A17EC7">
        <w:rPr>
          <w:rFonts w:hint="eastAsia"/>
          <w:sz w:val="18"/>
          <w:szCs w:val="18"/>
          <w:lang w:eastAsia="zh-CN"/>
        </w:rPr>
        <w:t>文件夹</w:t>
      </w:r>
      <w:r w:rsidRPr="00A17EC7">
        <w:rPr>
          <w:sz w:val="18"/>
          <w:szCs w:val="18"/>
          <w:lang w:eastAsia="zh-CN"/>
        </w:rPr>
        <w:t>C:\enoviaV6R2013x\studio</w:t>
      </w:r>
      <w:r w:rsidR="00A17EC7" w:rsidRPr="00A17EC7">
        <w:rPr>
          <w:rFonts w:hint="eastAsia"/>
          <w:sz w:val="18"/>
          <w:szCs w:val="18"/>
          <w:lang w:eastAsia="zh-CN"/>
        </w:rPr>
        <w:t>\MATRIX-R</w:t>
      </w:r>
      <w:r w:rsidR="00A17EC7" w:rsidRPr="00A17EC7">
        <w:rPr>
          <w:rFonts w:hint="eastAsia"/>
          <w:sz w:val="18"/>
          <w:szCs w:val="18"/>
          <w:lang w:eastAsia="zh-CN"/>
        </w:rPr>
        <w:t>到</w:t>
      </w:r>
      <w:r w:rsidR="00A17EC7" w:rsidRPr="00A17EC7">
        <w:rPr>
          <w:sz w:val="18"/>
          <w:szCs w:val="18"/>
          <w:lang w:eastAsia="zh-CN"/>
        </w:rPr>
        <w:t>C:\enoviaV6R2013x\</w:t>
      </w:r>
      <w:r w:rsidR="00A17EC7" w:rsidRPr="00A17EC7">
        <w:rPr>
          <w:rFonts w:hint="eastAsia"/>
          <w:sz w:val="18"/>
          <w:szCs w:val="18"/>
          <w:lang w:eastAsia="zh-CN"/>
        </w:rPr>
        <w:t>server\</w:t>
      </w:r>
      <w:r w:rsidR="00A17EC7" w:rsidRPr="00A17EC7">
        <w:rPr>
          <w:rFonts w:hint="eastAsia"/>
          <w:sz w:val="18"/>
          <w:szCs w:val="18"/>
          <w:lang w:eastAsia="zh-CN"/>
        </w:rPr>
        <w:t>文件夹下</w:t>
      </w:r>
    </w:p>
    <w:p w14:paraId="6A48D6CB" w14:textId="77777777" w:rsidR="004E5A6F" w:rsidRDefault="004E5A6F" w:rsidP="004E5A6F">
      <w:pPr>
        <w:ind w:left="420"/>
        <w:rPr>
          <w:lang w:eastAsia="zh-CN"/>
        </w:rPr>
      </w:pPr>
    </w:p>
    <w:p w14:paraId="0765198B" w14:textId="3404FDD0" w:rsidR="00A17EC7" w:rsidRDefault="003D498C" w:rsidP="00557A40">
      <w:pPr>
        <w:pStyle w:val="5"/>
        <w:numPr>
          <w:ilvl w:val="3"/>
          <w:numId w:val="3"/>
        </w:numPr>
      </w:pPr>
      <w:bookmarkStart w:id="787" w:name="_Toc485131045"/>
      <w:ins w:id="788" w:author="Charles guo" w:date="2017-06-13T17:53:00Z">
        <w:r w:rsidRPr="003D498C">
          <w:t>Da</w:t>
        </w:r>
        <w:r>
          <w:t>taModelSpecializationFoundation</w:t>
        </w:r>
      </w:ins>
      <w:del w:id="789" w:author="Charles guo" w:date="2017-06-13T17:53:00Z">
        <w:r w:rsidR="00A17EC7" w:rsidRPr="00A17EC7" w:rsidDel="003D498C">
          <w:delText>BusinessProcessServices</w:delText>
        </w:r>
      </w:del>
      <w:r w:rsidR="00A17EC7">
        <w:rPr>
          <w:rFonts w:hint="eastAsia"/>
        </w:rPr>
        <w:t>安装</w:t>
      </w:r>
      <w:bookmarkEnd w:id="787"/>
    </w:p>
    <w:p w14:paraId="4C919D45" w14:textId="77777777" w:rsidR="00A17EC7" w:rsidRDefault="00A17EC7" w:rsidP="00A17EC7">
      <w:pPr>
        <w:ind w:left="420"/>
        <w:rPr>
          <w:lang w:eastAsia="zh-CN"/>
        </w:rPr>
      </w:pPr>
      <w:r>
        <w:rPr>
          <w:rFonts w:hint="eastAsia"/>
          <w:lang w:eastAsia="zh-CN"/>
        </w:rPr>
        <w:t>解压缩后执行子目录</w:t>
      </w:r>
      <w:r>
        <w:rPr>
          <w:rFonts w:hint="eastAsia"/>
          <w:lang w:eastAsia="zh-CN"/>
        </w:rPr>
        <w:t>/1/setupv6.exe</w:t>
      </w:r>
    </w:p>
    <w:p w14:paraId="094B4D9D" w14:textId="77777777" w:rsidR="00A17EC7" w:rsidRDefault="00A17EC7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040BA18" wp14:editId="7E301D21">
            <wp:extent cx="3086100" cy="3009900"/>
            <wp:effectExtent l="1905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ED48F1" w14:textId="77777777" w:rsidR="00A17EC7" w:rsidRDefault="00A17EC7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6DA8948" wp14:editId="58D1403C">
            <wp:extent cx="5274310" cy="3095664"/>
            <wp:effectExtent l="1905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5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141547" w14:textId="77777777" w:rsidR="00A17EC7" w:rsidRDefault="00A17EC7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E9A16A9" wp14:editId="28643B92">
            <wp:extent cx="5274310" cy="3053548"/>
            <wp:effectExtent l="1905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10275" w14:textId="77777777" w:rsidR="00A17EC7" w:rsidRDefault="00A17EC7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84E125A" wp14:editId="5622D704">
            <wp:extent cx="5274310" cy="3026339"/>
            <wp:effectExtent l="1905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482F27" w14:textId="77777777" w:rsidR="002645C4" w:rsidRDefault="002645C4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19FA9DE" wp14:editId="35447554">
            <wp:extent cx="5274310" cy="3013065"/>
            <wp:effectExtent l="1905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45AD2E" w14:textId="77777777" w:rsidR="002645C4" w:rsidRDefault="002645C4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E55DC87" wp14:editId="5EF9E5AE">
            <wp:extent cx="5274310" cy="3085413"/>
            <wp:effectExtent l="1905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119887" w14:textId="77777777" w:rsidR="002645C4" w:rsidRDefault="002645C4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3ED3EB8" wp14:editId="2F8BF202">
            <wp:extent cx="5274310" cy="3040416"/>
            <wp:effectExtent l="1905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0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152C37" w14:textId="77777777" w:rsidR="002645C4" w:rsidRDefault="002645C4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6D01669" wp14:editId="17F89243">
            <wp:extent cx="5274310" cy="3040416"/>
            <wp:effectExtent l="1905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0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E042A" w14:textId="77777777" w:rsidR="002645C4" w:rsidRDefault="002645C4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60FDF32" wp14:editId="19F24640">
            <wp:extent cx="5274310" cy="3050484"/>
            <wp:effectExtent l="1905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26BFD" w14:textId="77777777" w:rsidR="002645C4" w:rsidRDefault="002645C4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E7DCADB" wp14:editId="3ADC29F2">
            <wp:extent cx="5274310" cy="3063626"/>
            <wp:effectExtent l="1905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F5B39D" w14:textId="77777777" w:rsidR="002645C4" w:rsidRDefault="002645C4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B420274" wp14:editId="1E64F84E">
            <wp:extent cx="5274310" cy="3050484"/>
            <wp:effectExtent l="1905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F842B5" w14:textId="77777777" w:rsidR="00997715" w:rsidRDefault="00997715" w:rsidP="00A17EC7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2968BD9" wp14:editId="047FD090">
            <wp:extent cx="5274310" cy="3033741"/>
            <wp:effectExtent l="1905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3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240E31" w14:textId="77777777" w:rsidR="00997715" w:rsidRDefault="00997715" w:rsidP="00A17EC7">
      <w:pPr>
        <w:ind w:left="420"/>
        <w:rPr>
          <w:lang w:eastAsia="zh-CN"/>
        </w:rPr>
      </w:pPr>
    </w:p>
    <w:p w14:paraId="604151FA" w14:textId="3CA59EBD" w:rsidR="00997715" w:rsidRDefault="00B37DF6" w:rsidP="00557A40">
      <w:pPr>
        <w:pStyle w:val="5"/>
        <w:numPr>
          <w:ilvl w:val="3"/>
          <w:numId w:val="3"/>
        </w:numPr>
      </w:pPr>
      <w:bookmarkStart w:id="790" w:name="_Toc485131046"/>
      <w:ins w:id="791" w:author="Charles guo" w:date="2017-06-13T17:53:00Z">
        <w:r w:rsidRPr="00B37DF6">
          <w:t>ENO</w:t>
        </w:r>
        <w:r>
          <w:t>VIACollaborativeTasksFoundation</w:t>
        </w:r>
      </w:ins>
      <w:del w:id="792" w:author="Charles guo" w:date="2017-06-13T17:53:00Z">
        <w:r w:rsidR="00997715" w:rsidRPr="00997715" w:rsidDel="00B37DF6">
          <w:delText>EngineeringCentral</w:delText>
        </w:r>
      </w:del>
      <w:r w:rsidR="00997715">
        <w:rPr>
          <w:rFonts w:hint="eastAsia"/>
        </w:rPr>
        <w:t>安装</w:t>
      </w:r>
      <w:bookmarkEnd w:id="790"/>
    </w:p>
    <w:p w14:paraId="44F2DE7A" w14:textId="77777777" w:rsidR="00997715" w:rsidRDefault="00997715" w:rsidP="00997715">
      <w:pPr>
        <w:ind w:left="420"/>
        <w:rPr>
          <w:lang w:eastAsia="zh-CN"/>
        </w:rPr>
      </w:pPr>
      <w:r>
        <w:rPr>
          <w:rFonts w:hint="eastAsia"/>
          <w:lang w:eastAsia="zh-CN"/>
        </w:rPr>
        <w:t>解压缩后执行子目录</w:t>
      </w:r>
      <w:r>
        <w:rPr>
          <w:rFonts w:hint="eastAsia"/>
          <w:lang w:eastAsia="zh-CN"/>
        </w:rPr>
        <w:t>/1/setupv6.exe</w:t>
      </w:r>
    </w:p>
    <w:p w14:paraId="344DD56C" w14:textId="77777777" w:rsidR="00997715" w:rsidRDefault="00997715" w:rsidP="00997715">
      <w:pPr>
        <w:ind w:left="420"/>
        <w:rPr>
          <w:lang w:eastAsia="zh-CN"/>
        </w:rPr>
      </w:pPr>
      <w:r w:rsidRPr="00997715">
        <w:rPr>
          <w:noProof/>
          <w:lang w:eastAsia="zh-CN" w:bidi="ar-SA"/>
        </w:rPr>
        <w:lastRenderedPageBreak/>
        <w:drawing>
          <wp:inline distT="0" distB="0" distL="0" distR="0" wp14:anchorId="3670D7CA" wp14:editId="2213320F">
            <wp:extent cx="3086100" cy="3009900"/>
            <wp:effectExtent l="19050" t="0" r="0" b="0"/>
            <wp:docPr id="95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0167AD" w14:textId="77777777" w:rsidR="00997715" w:rsidRDefault="00997715" w:rsidP="00997715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5741C79" wp14:editId="6275428B">
            <wp:extent cx="5274310" cy="3050484"/>
            <wp:effectExtent l="1905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F330B7" w14:textId="77777777" w:rsidR="00997715" w:rsidRDefault="00997715" w:rsidP="00997715">
      <w:pPr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786C09D" wp14:editId="17981304">
            <wp:extent cx="5274310" cy="3045811"/>
            <wp:effectExtent l="1905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A0A04A" w14:textId="77777777" w:rsidR="00997715" w:rsidRDefault="00997715" w:rsidP="00997715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01E3AF9" wp14:editId="62C936F9">
            <wp:extent cx="5274310" cy="3051110"/>
            <wp:effectExtent l="1905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321F7C" w14:textId="77777777" w:rsidR="00997715" w:rsidRDefault="00997715" w:rsidP="00997715">
      <w:pPr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C4EEA76" wp14:editId="5A85A24F">
            <wp:extent cx="5274310" cy="3047765"/>
            <wp:effectExtent l="1905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EEA166" w14:textId="77777777" w:rsidR="004C2CEB" w:rsidRDefault="004C2CEB" w:rsidP="00997715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3B08AB0" wp14:editId="36C5618C">
            <wp:extent cx="5274310" cy="3039531"/>
            <wp:effectExtent l="1905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B2BF97" w14:textId="77777777" w:rsidR="004C2CEB" w:rsidRDefault="004C2CEB" w:rsidP="00997715">
      <w:pPr>
        <w:ind w:left="420"/>
        <w:rPr>
          <w:lang w:eastAsia="zh-CN"/>
        </w:rPr>
      </w:pPr>
    </w:p>
    <w:p w14:paraId="306CCF4F" w14:textId="1DA95074" w:rsidR="004C2CEB" w:rsidRDefault="00B37DF6" w:rsidP="00557A40">
      <w:pPr>
        <w:pStyle w:val="5"/>
        <w:numPr>
          <w:ilvl w:val="3"/>
          <w:numId w:val="3"/>
        </w:numPr>
      </w:pPr>
      <w:bookmarkStart w:id="793" w:name="_Toc485131047"/>
      <w:ins w:id="794" w:author="Charles guo" w:date="2017-06-13T17:53:00Z">
        <w:r w:rsidRPr="00B37DF6">
          <w:t>E</w:t>
        </w:r>
        <w:r>
          <w:t>NOVIAEnterpriseChangeManagement</w:t>
        </w:r>
      </w:ins>
      <w:del w:id="795" w:author="Charles guo" w:date="2017-06-13T17:53:00Z">
        <w:r w:rsidR="004C2CEB" w:rsidRPr="004C2CEB" w:rsidDel="00B37DF6">
          <w:delText>LibraryCentral</w:delText>
        </w:r>
      </w:del>
      <w:r w:rsidR="004C2CEB">
        <w:rPr>
          <w:rFonts w:hint="eastAsia"/>
        </w:rPr>
        <w:t>安装</w:t>
      </w:r>
      <w:bookmarkEnd w:id="793"/>
    </w:p>
    <w:p w14:paraId="5959E02A" w14:textId="77777777" w:rsidR="004C2CEB" w:rsidRDefault="004C2CEB" w:rsidP="004C2CEB">
      <w:pPr>
        <w:pStyle w:val="a6"/>
        <w:ind w:left="425"/>
        <w:rPr>
          <w:lang w:eastAsia="zh-CN"/>
        </w:rPr>
      </w:pPr>
      <w:r>
        <w:rPr>
          <w:rFonts w:hint="eastAsia"/>
          <w:lang w:eastAsia="zh-CN"/>
        </w:rPr>
        <w:t>解压缩后执行子目录</w:t>
      </w:r>
      <w:r>
        <w:rPr>
          <w:rFonts w:hint="eastAsia"/>
          <w:lang w:eastAsia="zh-CN"/>
        </w:rPr>
        <w:t>/1/setupv6.exe</w:t>
      </w:r>
    </w:p>
    <w:p w14:paraId="67F99C9F" w14:textId="77777777" w:rsidR="004C2CEB" w:rsidRDefault="004C2CEB" w:rsidP="004C2CEB">
      <w:pPr>
        <w:pStyle w:val="a6"/>
        <w:ind w:left="425"/>
        <w:rPr>
          <w:lang w:eastAsia="zh-CN"/>
        </w:rPr>
      </w:pPr>
      <w:r w:rsidRPr="00997715">
        <w:rPr>
          <w:noProof/>
          <w:lang w:eastAsia="zh-CN" w:bidi="ar-SA"/>
        </w:rPr>
        <w:lastRenderedPageBreak/>
        <w:drawing>
          <wp:inline distT="0" distB="0" distL="0" distR="0" wp14:anchorId="4D3C0902" wp14:editId="133260B4">
            <wp:extent cx="3086100" cy="3009900"/>
            <wp:effectExtent l="19050" t="0" r="0" b="0"/>
            <wp:docPr id="224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A7925" w14:textId="77777777" w:rsidR="004C2CEB" w:rsidRDefault="004C2CEB" w:rsidP="004C2CEB">
      <w:pPr>
        <w:pStyle w:val="a6"/>
        <w:ind w:left="425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0EB49E1A" wp14:editId="42221493">
            <wp:extent cx="5274310" cy="3021376"/>
            <wp:effectExtent l="1905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06642C" w14:textId="77777777" w:rsidR="004C2CEB" w:rsidRDefault="004C2CEB" w:rsidP="004C2CEB">
      <w:pPr>
        <w:pStyle w:val="a6"/>
        <w:ind w:left="425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307C3008" wp14:editId="274B7A93">
            <wp:extent cx="5274310" cy="3067949"/>
            <wp:effectExtent l="1905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3DBCD5" w14:textId="77777777" w:rsidR="004C2CEB" w:rsidRDefault="004C2CEB" w:rsidP="004C2CEB">
      <w:pPr>
        <w:pStyle w:val="a6"/>
        <w:ind w:left="425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15AA20D0" wp14:editId="3AB98303">
            <wp:extent cx="5274310" cy="3032147"/>
            <wp:effectExtent l="1905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8210D9" w14:textId="77777777" w:rsidR="004C2CEB" w:rsidRDefault="004C2CEB" w:rsidP="004C2CEB">
      <w:pPr>
        <w:pStyle w:val="a6"/>
        <w:ind w:left="425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79E3CD72" wp14:editId="334D99EF">
            <wp:extent cx="5274310" cy="3042199"/>
            <wp:effectExtent l="1905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CD03A9" w14:textId="77777777" w:rsidR="004C2CEB" w:rsidRDefault="004C2CEB" w:rsidP="004C2CEB">
      <w:pPr>
        <w:pStyle w:val="a6"/>
        <w:ind w:left="425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431721B1" wp14:editId="69746228">
            <wp:extent cx="5274310" cy="3048937"/>
            <wp:effectExtent l="1905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125864" w14:textId="77777777" w:rsidR="00F87F2D" w:rsidRDefault="00F87F2D" w:rsidP="004C2CEB">
      <w:pPr>
        <w:pStyle w:val="a6"/>
        <w:ind w:left="425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30E69716" wp14:editId="193EF8D1">
            <wp:extent cx="5274310" cy="3018848"/>
            <wp:effectExtent l="1905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5C0AF" w14:textId="77777777" w:rsidR="00F87F2D" w:rsidRDefault="00F87F2D" w:rsidP="004C2CEB">
      <w:pPr>
        <w:pStyle w:val="a6"/>
        <w:ind w:left="425"/>
        <w:rPr>
          <w:lang w:eastAsia="zh-CN"/>
        </w:rPr>
      </w:pPr>
    </w:p>
    <w:p w14:paraId="514DB092" w14:textId="3AC6D442" w:rsidR="00F87F2D" w:rsidRDefault="00B37DF6" w:rsidP="00557A40">
      <w:pPr>
        <w:pStyle w:val="5"/>
        <w:numPr>
          <w:ilvl w:val="3"/>
          <w:numId w:val="3"/>
        </w:numPr>
      </w:pPr>
      <w:bookmarkStart w:id="796" w:name="_Toc485131048"/>
      <w:ins w:id="797" w:author="Charles guo" w:date="2017-06-13T17:53:00Z">
        <w:r w:rsidRPr="00B37DF6">
          <w:t>ENOVIAIPClassificationFoundation-</w:t>
        </w:r>
      </w:ins>
      <w:del w:id="798" w:author="Charles guo" w:date="2017-06-13T17:53:00Z">
        <w:r w:rsidR="00F87F2D" w:rsidRPr="00F87F2D" w:rsidDel="00B37DF6">
          <w:delText>Collaborative3DViewingwithAutoVueClient</w:delText>
        </w:r>
      </w:del>
      <w:r w:rsidR="00F87F2D">
        <w:rPr>
          <w:rFonts w:hint="eastAsia"/>
        </w:rPr>
        <w:t>安装</w:t>
      </w:r>
      <w:bookmarkEnd w:id="796"/>
    </w:p>
    <w:p w14:paraId="2C7BB751" w14:textId="2AA4F40F" w:rsidR="00F87F2D" w:rsidDel="00CD1999" w:rsidRDefault="00F87F2D" w:rsidP="00F87F2D">
      <w:pPr>
        <w:pStyle w:val="a6"/>
        <w:ind w:left="425"/>
        <w:rPr>
          <w:moveFrom w:id="799" w:author="Charles guo" w:date="2017-06-13T17:54:00Z"/>
          <w:lang w:eastAsia="zh-CN"/>
        </w:rPr>
      </w:pPr>
      <w:moveFromRangeStart w:id="800" w:author="Charles guo" w:date="2017-06-13T17:54:00Z" w:name="move485139788"/>
      <w:moveFrom w:id="801" w:author="Charles guo" w:date="2017-06-13T17:54:00Z">
        <w:r w:rsidDel="00CD1999">
          <w:rPr>
            <w:rFonts w:hint="eastAsia"/>
            <w:lang w:eastAsia="zh-CN"/>
          </w:rPr>
          <w:t>解压缩后执行子目录</w:t>
        </w:r>
        <w:r w:rsidDel="00CD1999">
          <w:rPr>
            <w:rFonts w:hint="eastAsia"/>
            <w:lang w:eastAsia="zh-CN"/>
          </w:rPr>
          <w:t>/1/setupv6.exe</w:t>
        </w:r>
      </w:moveFrom>
    </w:p>
    <w:p w14:paraId="213475F2" w14:textId="7B3125BA" w:rsidR="004C2CEB" w:rsidDel="00CD1999" w:rsidRDefault="00F87F2D" w:rsidP="00F87F2D">
      <w:pPr>
        <w:pStyle w:val="a6"/>
        <w:ind w:left="425"/>
        <w:rPr>
          <w:moveFrom w:id="802" w:author="Charles guo" w:date="2017-06-13T17:54:00Z"/>
          <w:lang w:eastAsia="zh-CN"/>
        </w:rPr>
      </w:pPr>
      <w:moveFrom w:id="803" w:author="Charles guo" w:date="2017-06-13T17:54:00Z">
        <w:r w:rsidRPr="00997715" w:rsidDel="00CD1999">
          <w:rPr>
            <w:noProof/>
            <w:lang w:eastAsia="zh-CN" w:bidi="ar-SA"/>
          </w:rPr>
          <w:drawing>
            <wp:inline distT="0" distB="0" distL="0" distR="0" wp14:anchorId="1FDC2AE4" wp14:editId="5C6632CF">
              <wp:extent cx="3086100" cy="3009900"/>
              <wp:effectExtent l="19050" t="0" r="0" b="0"/>
              <wp:docPr id="225" name="图片 2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1"/>
                      <pic:cNvPicPr>
                        <a:picLocks noChangeAspect="1" noChangeArrowheads="1"/>
                      </pic:cNvPicPr>
                    </pic:nvPicPr>
                    <pic:blipFill>
                      <a:blip r:embed="rId11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86100" cy="30099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From>
    </w:p>
    <w:p w14:paraId="749D7E62" w14:textId="56AEE1B6" w:rsidR="00F87F2D" w:rsidDel="00CD1999" w:rsidRDefault="00F87F2D" w:rsidP="00F87F2D">
      <w:pPr>
        <w:pStyle w:val="a6"/>
        <w:ind w:left="425"/>
        <w:rPr>
          <w:moveFrom w:id="804" w:author="Charles guo" w:date="2017-06-13T17:54:00Z"/>
          <w:lang w:eastAsia="zh-CN"/>
        </w:rPr>
      </w:pPr>
      <w:moveFrom w:id="805" w:author="Charles guo" w:date="2017-06-13T17:54:00Z">
        <w:r w:rsidDel="00CD1999">
          <w:rPr>
            <w:noProof/>
            <w:lang w:eastAsia="zh-CN" w:bidi="ar-SA"/>
          </w:rPr>
          <w:drawing>
            <wp:inline distT="0" distB="0" distL="0" distR="0" wp14:anchorId="57B82210" wp14:editId="4DFFAB1C">
              <wp:extent cx="5274310" cy="3030415"/>
              <wp:effectExtent l="19050" t="0" r="2540" b="0"/>
              <wp:docPr id="340" name="图片 3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0"/>
                      <pic:cNvPicPr>
                        <a:picLocks noChangeAspect="1" noChangeArrowheads="1"/>
                      </pic:cNvPicPr>
                    </pic:nvPicPr>
                    <pic:blipFill>
                      <a:blip r:embed="rId11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04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From>
    </w:p>
    <w:p w14:paraId="59065BA7" w14:textId="7ECF768A" w:rsidR="00F87F2D" w:rsidDel="00CD1999" w:rsidRDefault="00F87F2D" w:rsidP="00F87F2D">
      <w:pPr>
        <w:pStyle w:val="a6"/>
        <w:ind w:left="425"/>
        <w:rPr>
          <w:moveFrom w:id="806" w:author="Charles guo" w:date="2017-06-13T17:54:00Z"/>
          <w:lang w:eastAsia="zh-CN"/>
        </w:rPr>
      </w:pPr>
      <w:moveFrom w:id="807" w:author="Charles guo" w:date="2017-06-13T17:54:00Z">
        <w:r w:rsidDel="00CD1999">
          <w:rPr>
            <w:noProof/>
            <w:lang w:eastAsia="zh-CN" w:bidi="ar-SA"/>
          </w:rPr>
          <w:drawing>
            <wp:inline distT="0" distB="0" distL="0" distR="0" wp14:anchorId="64542F34" wp14:editId="0CA3DC86">
              <wp:extent cx="5274310" cy="3028812"/>
              <wp:effectExtent l="19050" t="0" r="2540" b="0"/>
              <wp:docPr id="343" name="图片 3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3"/>
                      <pic:cNvPicPr>
                        <a:picLocks noChangeAspect="1" noChangeArrowheads="1"/>
                      </pic:cNvPicPr>
                    </pic:nvPicPr>
                    <pic:blipFill>
                      <a:blip r:embed="rId11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881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From>
    </w:p>
    <w:p w14:paraId="63F6FECA" w14:textId="330F78DB" w:rsidR="00F87F2D" w:rsidDel="00CD1999" w:rsidRDefault="00F87F2D" w:rsidP="00F87F2D">
      <w:pPr>
        <w:pStyle w:val="a6"/>
        <w:ind w:left="425"/>
        <w:rPr>
          <w:moveFrom w:id="808" w:author="Charles guo" w:date="2017-06-13T17:54:00Z"/>
          <w:lang w:eastAsia="zh-CN"/>
        </w:rPr>
      </w:pPr>
      <w:moveFrom w:id="809" w:author="Charles guo" w:date="2017-06-13T17:54:00Z">
        <w:r w:rsidDel="00CD1999">
          <w:rPr>
            <w:noProof/>
            <w:lang w:eastAsia="zh-CN" w:bidi="ar-SA"/>
          </w:rPr>
          <w:drawing>
            <wp:inline distT="0" distB="0" distL="0" distR="0" wp14:anchorId="054FB31C" wp14:editId="5D96F603">
              <wp:extent cx="5274310" cy="3040416"/>
              <wp:effectExtent l="19050" t="0" r="2540" b="0"/>
              <wp:docPr id="346" name="图片 3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6"/>
                      <pic:cNvPicPr>
                        <a:picLocks noChangeAspect="1" noChangeArrowheads="1"/>
                      </pic:cNvPicPr>
                    </pic:nvPicPr>
                    <pic:blipFill>
                      <a:blip r:embed="rId11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041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From>
    </w:p>
    <w:p w14:paraId="15998585" w14:textId="0266CB5C" w:rsidR="00F87F2D" w:rsidDel="00CD1999" w:rsidRDefault="00F87F2D" w:rsidP="00F87F2D">
      <w:pPr>
        <w:pStyle w:val="a6"/>
        <w:ind w:left="425"/>
        <w:rPr>
          <w:moveFrom w:id="810" w:author="Charles guo" w:date="2017-06-13T17:54:00Z"/>
          <w:lang w:eastAsia="zh-CN"/>
        </w:rPr>
      </w:pPr>
      <w:moveFrom w:id="811" w:author="Charles guo" w:date="2017-06-13T17:54:00Z">
        <w:r w:rsidDel="00CD1999">
          <w:rPr>
            <w:noProof/>
            <w:lang w:eastAsia="zh-CN" w:bidi="ar-SA"/>
          </w:rPr>
          <w:drawing>
            <wp:inline distT="0" distB="0" distL="0" distR="0" wp14:anchorId="0368BDD1" wp14:editId="64469D8A">
              <wp:extent cx="5274310" cy="3039531"/>
              <wp:effectExtent l="19050" t="0" r="2540" b="0"/>
              <wp:docPr id="349" name="图片 3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9"/>
                      <pic:cNvPicPr>
                        <a:picLocks noChangeAspect="1" noChangeArrowheads="1"/>
                      </pic:cNvPicPr>
                    </pic:nvPicPr>
                    <pic:blipFill>
                      <a:blip r:embed="rId11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953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From>
    </w:p>
    <w:p w14:paraId="3DA3F5A4" w14:textId="1E4EE26C" w:rsidR="00F87F2D" w:rsidDel="00CD1999" w:rsidRDefault="00F87F2D" w:rsidP="00F87F2D">
      <w:pPr>
        <w:pStyle w:val="a6"/>
        <w:ind w:left="425"/>
        <w:rPr>
          <w:moveFrom w:id="812" w:author="Charles guo" w:date="2017-06-13T17:54:00Z"/>
          <w:lang w:eastAsia="zh-CN"/>
        </w:rPr>
      </w:pPr>
      <w:moveFrom w:id="813" w:author="Charles guo" w:date="2017-06-13T17:54:00Z">
        <w:r w:rsidDel="00CD1999">
          <w:rPr>
            <w:noProof/>
            <w:lang w:eastAsia="zh-CN" w:bidi="ar-SA"/>
          </w:rPr>
          <w:drawing>
            <wp:inline distT="0" distB="0" distL="0" distR="0" wp14:anchorId="0416B431" wp14:editId="760B7558">
              <wp:extent cx="5274310" cy="3049574"/>
              <wp:effectExtent l="19050" t="0" r="2540" b="0"/>
              <wp:docPr id="352" name="图片 3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2"/>
                      <pic:cNvPicPr>
                        <a:picLocks noChangeAspect="1" noChangeArrowheads="1"/>
                      </pic:cNvPicPr>
                    </pic:nvPicPr>
                    <pic:blipFill>
                      <a:blip r:embed="rId11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957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From>
    </w:p>
    <w:p w14:paraId="56136281" w14:textId="309D7D18" w:rsidR="00F87F2D" w:rsidDel="00CD1999" w:rsidRDefault="00F87F2D" w:rsidP="00F87F2D">
      <w:pPr>
        <w:pStyle w:val="a6"/>
        <w:ind w:left="425"/>
        <w:rPr>
          <w:moveFrom w:id="814" w:author="Charles guo" w:date="2017-06-13T17:54:00Z"/>
          <w:lang w:eastAsia="zh-CN"/>
        </w:rPr>
      </w:pPr>
      <w:moveFrom w:id="815" w:author="Charles guo" w:date="2017-06-13T17:54:00Z">
        <w:r w:rsidDel="00CD1999">
          <w:rPr>
            <w:noProof/>
            <w:lang w:eastAsia="zh-CN" w:bidi="ar-SA"/>
          </w:rPr>
          <w:drawing>
            <wp:inline distT="0" distB="0" distL="0" distR="0" wp14:anchorId="30A19DFE" wp14:editId="4336D7D7">
              <wp:extent cx="5274310" cy="3036198"/>
              <wp:effectExtent l="19050" t="0" r="2540" b="0"/>
              <wp:docPr id="355" name="图片 3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5"/>
                      <pic:cNvPicPr>
                        <a:picLocks noChangeAspect="1" noChangeArrowheads="1"/>
                      </pic:cNvPicPr>
                    </pic:nvPicPr>
                    <pic:blipFill>
                      <a:blip r:embed="rId11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619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From>
    </w:p>
    <w:p w14:paraId="40B6C51B" w14:textId="5ACDEAA7" w:rsidR="00F87F2D" w:rsidDel="00CD1999" w:rsidRDefault="00F87F2D" w:rsidP="00F87F2D">
      <w:pPr>
        <w:pStyle w:val="a6"/>
        <w:ind w:left="425"/>
        <w:rPr>
          <w:moveFrom w:id="816" w:author="Charles guo" w:date="2017-06-13T17:54:00Z"/>
          <w:lang w:eastAsia="zh-CN"/>
        </w:rPr>
      </w:pPr>
    </w:p>
    <w:p w14:paraId="3EB47945" w14:textId="6C9878BF" w:rsidR="00F87F2D" w:rsidRDefault="00E22596" w:rsidP="00E22596">
      <w:pPr>
        <w:pStyle w:val="5"/>
        <w:numPr>
          <w:ilvl w:val="3"/>
          <w:numId w:val="3"/>
        </w:numPr>
      </w:pPr>
      <w:bookmarkStart w:id="817" w:name="_Toc485131049"/>
      <w:moveFromRangeEnd w:id="800"/>
      <w:ins w:id="818" w:author="Charles guo" w:date="2017-06-13T17:55:00Z">
        <w:r w:rsidRPr="00E22596">
          <w:t>ENOVIATraceableRequirementsManagementFoundation-</w:t>
        </w:r>
      </w:ins>
      <w:del w:id="819" w:author="Charles guo" w:date="2017-06-13T17:55:00Z">
        <w:r w:rsidR="005B2189" w:rsidRPr="005B2189" w:rsidDel="00E22596">
          <w:delText>DesignerCentralFoundation</w:delText>
        </w:r>
      </w:del>
      <w:r w:rsidR="005B2189">
        <w:rPr>
          <w:rFonts w:hint="eastAsia"/>
        </w:rPr>
        <w:t>安装</w:t>
      </w:r>
      <w:bookmarkEnd w:id="817"/>
    </w:p>
    <w:p w14:paraId="2C9D2B74" w14:textId="2D31E6E1" w:rsidR="005B2189" w:rsidDel="00E22596" w:rsidRDefault="005B2189" w:rsidP="005B2189">
      <w:pPr>
        <w:pStyle w:val="a6"/>
        <w:ind w:left="425"/>
        <w:rPr>
          <w:del w:id="820" w:author="Charles guo" w:date="2017-06-13T17:55:00Z"/>
          <w:lang w:eastAsia="zh-CN"/>
        </w:rPr>
      </w:pPr>
      <w:del w:id="821" w:author="Charles guo" w:date="2017-06-13T17:55:00Z">
        <w:r w:rsidDel="00E22596">
          <w:rPr>
            <w:rFonts w:hint="eastAsia"/>
            <w:lang w:eastAsia="zh-CN"/>
          </w:rPr>
          <w:delText>解压缩后执行子目录</w:delText>
        </w:r>
        <w:r w:rsidDel="00E22596">
          <w:rPr>
            <w:rFonts w:hint="eastAsia"/>
            <w:lang w:eastAsia="zh-CN"/>
          </w:rPr>
          <w:delText>/1/setupv6.exe</w:delText>
        </w:r>
      </w:del>
    </w:p>
    <w:p w14:paraId="2498BD63" w14:textId="4DA40F92" w:rsidR="005B2189" w:rsidDel="00E22596" w:rsidRDefault="005B2189" w:rsidP="005B2189">
      <w:pPr>
        <w:pStyle w:val="a6"/>
        <w:ind w:left="425"/>
        <w:rPr>
          <w:del w:id="822" w:author="Charles guo" w:date="2017-06-13T17:55:00Z"/>
          <w:lang w:eastAsia="zh-CN"/>
        </w:rPr>
      </w:pPr>
      <w:del w:id="823" w:author="Charles guo" w:date="2017-06-13T17:55:00Z">
        <w:r w:rsidRPr="00997715" w:rsidDel="00E22596">
          <w:rPr>
            <w:noProof/>
            <w:lang w:eastAsia="zh-CN" w:bidi="ar-SA"/>
          </w:rPr>
          <w:drawing>
            <wp:inline distT="0" distB="0" distL="0" distR="0" wp14:anchorId="2A032049" wp14:editId="54FA4771">
              <wp:extent cx="3086100" cy="3009900"/>
              <wp:effectExtent l="19050" t="0" r="0" b="0"/>
              <wp:docPr id="227" name="图片 2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1"/>
                      <pic:cNvPicPr>
                        <a:picLocks noChangeAspect="1" noChangeArrowheads="1"/>
                      </pic:cNvPicPr>
                    </pic:nvPicPr>
                    <pic:blipFill>
                      <a:blip r:embed="rId11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86100" cy="30099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2A633F1" w14:textId="6227F54A" w:rsidR="005B2189" w:rsidDel="00E22596" w:rsidRDefault="005B2189" w:rsidP="005B2189">
      <w:pPr>
        <w:pStyle w:val="a6"/>
        <w:ind w:left="425"/>
        <w:rPr>
          <w:del w:id="824" w:author="Charles guo" w:date="2017-06-13T17:55:00Z"/>
          <w:lang w:eastAsia="zh-CN"/>
        </w:rPr>
      </w:pPr>
      <w:del w:id="825" w:author="Charles guo" w:date="2017-06-13T17:55:00Z">
        <w:r w:rsidDel="00E22596">
          <w:rPr>
            <w:rFonts w:hint="eastAsia"/>
            <w:noProof/>
            <w:lang w:eastAsia="zh-CN" w:bidi="ar-SA"/>
          </w:rPr>
          <w:drawing>
            <wp:inline distT="0" distB="0" distL="0" distR="0" wp14:anchorId="2093995D" wp14:editId="596F3A0F">
              <wp:extent cx="5274310" cy="3084530"/>
              <wp:effectExtent l="19050" t="0" r="2540" b="0"/>
              <wp:docPr id="358" name="图片 3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8"/>
                      <pic:cNvPicPr>
                        <a:picLocks noChangeAspect="1" noChangeArrowheads="1"/>
                      </pic:cNvPicPr>
                    </pic:nvPicPr>
                    <pic:blipFill>
                      <a:blip r:embed="rId15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8453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D236824" w14:textId="3BF4BBEB" w:rsidR="005B2189" w:rsidDel="00E22596" w:rsidRDefault="005B2189" w:rsidP="005B2189">
      <w:pPr>
        <w:pStyle w:val="a6"/>
        <w:ind w:left="425"/>
        <w:rPr>
          <w:del w:id="826" w:author="Charles guo" w:date="2017-06-13T17:55:00Z"/>
          <w:lang w:eastAsia="zh-CN"/>
        </w:rPr>
      </w:pPr>
      <w:del w:id="827" w:author="Charles guo" w:date="2017-06-13T17:55:00Z">
        <w:r w:rsidDel="00E22596">
          <w:rPr>
            <w:rFonts w:hint="eastAsia"/>
            <w:noProof/>
            <w:lang w:eastAsia="zh-CN" w:bidi="ar-SA"/>
          </w:rPr>
          <w:drawing>
            <wp:inline distT="0" distB="0" distL="0" distR="0" wp14:anchorId="1B1330E9" wp14:editId="4A481DDB">
              <wp:extent cx="5274310" cy="3048937"/>
              <wp:effectExtent l="19050" t="0" r="2540" b="0"/>
              <wp:docPr id="361" name="图片 3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61"/>
                      <pic:cNvPicPr>
                        <a:picLocks noChangeAspect="1" noChangeArrowheads="1"/>
                      </pic:cNvPicPr>
                    </pic:nvPicPr>
                    <pic:blipFill>
                      <a:blip r:embed="rId15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893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225EDA69" w14:textId="6BF7CEF8" w:rsidR="005B2189" w:rsidDel="00E22596" w:rsidRDefault="005B2189" w:rsidP="005B2189">
      <w:pPr>
        <w:pStyle w:val="a6"/>
        <w:ind w:left="425"/>
        <w:rPr>
          <w:del w:id="828" w:author="Charles guo" w:date="2017-06-13T17:55:00Z"/>
          <w:lang w:eastAsia="zh-CN"/>
        </w:rPr>
      </w:pPr>
      <w:del w:id="829" w:author="Charles guo" w:date="2017-06-13T17:55:00Z">
        <w:r w:rsidDel="00E22596">
          <w:rPr>
            <w:rFonts w:hint="eastAsia"/>
            <w:noProof/>
            <w:lang w:eastAsia="zh-CN" w:bidi="ar-SA"/>
          </w:rPr>
          <w:drawing>
            <wp:inline distT="0" distB="0" distL="0" distR="0" wp14:anchorId="4BAE31C6" wp14:editId="74B86340">
              <wp:extent cx="5274310" cy="3014721"/>
              <wp:effectExtent l="19050" t="0" r="2540" b="0"/>
              <wp:docPr id="364" name="图片 3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64"/>
                      <pic:cNvPicPr>
                        <a:picLocks noChangeAspect="1" noChangeArrowheads="1"/>
                      </pic:cNvPicPr>
                    </pic:nvPicPr>
                    <pic:blipFill>
                      <a:blip r:embed="rId15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1472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2BEDC3DD" w14:textId="5F18E86D" w:rsidR="005B2189" w:rsidDel="00E22596" w:rsidRDefault="005B2189" w:rsidP="005B2189">
      <w:pPr>
        <w:pStyle w:val="a6"/>
        <w:ind w:left="425"/>
        <w:rPr>
          <w:del w:id="830" w:author="Charles guo" w:date="2017-06-13T17:55:00Z"/>
          <w:lang w:eastAsia="zh-CN"/>
        </w:rPr>
      </w:pPr>
      <w:del w:id="831" w:author="Charles guo" w:date="2017-06-13T17:55:00Z">
        <w:r w:rsidDel="00E22596">
          <w:rPr>
            <w:rFonts w:hint="eastAsia"/>
            <w:noProof/>
            <w:lang w:eastAsia="zh-CN" w:bidi="ar-SA"/>
          </w:rPr>
          <w:drawing>
            <wp:inline distT="0" distB="0" distL="0" distR="0" wp14:anchorId="60C484C9" wp14:editId="6E26FAA5">
              <wp:extent cx="5274310" cy="3033019"/>
              <wp:effectExtent l="19050" t="0" r="2540" b="0"/>
              <wp:docPr id="367" name="图片 36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67"/>
                      <pic:cNvPicPr>
                        <a:picLocks noChangeAspect="1" noChangeArrowheads="1"/>
                      </pic:cNvPicPr>
                    </pic:nvPicPr>
                    <pic:blipFill>
                      <a:blip r:embed="rId15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301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B7FC755" w14:textId="3D600BB8" w:rsidR="005B2189" w:rsidDel="00E22596" w:rsidRDefault="005B2189" w:rsidP="005B2189">
      <w:pPr>
        <w:pStyle w:val="a6"/>
        <w:ind w:left="425"/>
        <w:rPr>
          <w:del w:id="832" w:author="Charles guo" w:date="2017-06-13T17:55:00Z"/>
          <w:lang w:eastAsia="zh-CN"/>
        </w:rPr>
      </w:pPr>
      <w:del w:id="833" w:author="Charles guo" w:date="2017-06-13T17:55:00Z">
        <w:r w:rsidDel="00E22596">
          <w:rPr>
            <w:rFonts w:hint="eastAsia"/>
            <w:noProof/>
            <w:lang w:eastAsia="zh-CN" w:bidi="ar-SA"/>
          </w:rPr>
          <w:drawing>
            <wp:inline distT="0" distB="0" distL="0" distR="0" wp14:anchorId="686A6DCC" wp14:editId="56030DA4">
              <wp:extent cx="5274310" cy="3026339"/>
              <wp:effectExtent l="19050" t="0" r="2540" b="0"/>
              <wp:docPr id="370" name="图片 37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70"/>
                      <pic:cNvPicPr>
                        <a:picLocks noChangeAspect="1" noChangeArrowheads="1"/>
                      </pic:cNvPicPr>
                    </pic:nvPicPr>
                    <pic:blipFill>
                      <a:blip r:embed="rId159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633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00EDDBF" w14:textId="4CD9C473" w:rsidR="005B2189" w:rsidDel="00E22596" w:rsidRDefault="005B2189" w:rsidP="005B2189">
      <w:pPr>
        <w:pStyle w:val="a6"/>
        <w:ind w:left="425"/>
        <w:rPr>
          <w:del w:id="834" w:author="Charles guo" w:date="2017-06-13T17:55:00Z"/>
          <w:lang w:eastAsia="zh-CN"/>
        </w:rPr>
      </w:pPr>
    </w:p>
    <w:p w14:paraId="655DC85E" w14:textId="420C36F0" w:rsidR="005B2189" w:rsidRPr="005B2189" w:rsidRDefault="00E22596" w:rsidP="00E22596">
      <w:pPr>
        <w:pStyle w:val="5"/>
        <w:numPr>
          <w:ilvl w:val="3"/>
          <w:numId w:val="3"/>
        </w:numPr>
      </w:pPr>
      <w:bookmarkStart w:id="835" w:name="_Toc485131050"/>
      <w:ins w:id="836" w:author="Charles guo" w:date="2017-06-13T17:56:00Z">
        <w:r w:rsidRPr="00E22596">
          <w:t>ENOVIAProjectManagementFoundation-</w:t>
        </w:r>
      </w:ins>
      <w:del w:id="837" w:author="Charles guo" w:date="2017-06-13T17:56:00Z">
        <w:r w:rsidR="005B2189" w:rsidRPr="005B2189" w:rsidDel="00E22596">
          <w:delText>IntegrationExchangeFramework</w:delText>
        </w:r>
      </w:del>
      <w:r w:rsidR="005B2189">
        <w:rPr>
          <w:rFonts w:hint="eastAsia"/>
        </w:rPr>
        <w:t>安装</w:t>
      </w:r>
      <w:bookmarkEnd w:id="835"/>
    </w:p>
    <w:p w14:paraId="59DCB223" w14:textId="0427341D" w:rsidR="005B2189" w:rsidDel="00E70CD2" w:rsidRDefault="005B2189" w:rsidP="005B2189">
      <w:pPr>
        <w:pStyle w:val="a6"/>
        <w:ind w:left="425"/>
        <w:rPr>
          <w:del w:id="838" w:author="Charles guo" w:date="2017-06-13T17:56:00Z"/>
          <w:lang w:eastAsia="zh-CN"/>
        </w:rPr>
      </w:pPr>
      <w:del w:id="839" w:author="Charles guo" w:date="2017-06-13T17:56:00Z">
        <w:r w:rsidDel="00E70CD2">
          <w:rPr>
            <w:rFonts w:hint="eastAsia"/>
            <w:lang w:eastAsia="zh-CN"/>
          </w:rPr>
          <w:delText>解压缩后执行子目录</w:delText>
        </w:r>
        <w:r w:rsidDel="00E70CD2">
          <w:rPr>
            <w:rFonts w:hint="eastAsia"/>
            <w:lang w:eastAsia="zh-CN"/>
          </w:rPr>
          <w:delText>/1/setupv6.exe</w:delText>
        </w:r>
      </w:del>
    </w:p>
    <w:p w14:paraId="02AAC974" w14:textId="7A34FD9C" w:rsidR="005B2189" w:rsidDel="00E70CD2" w:rsidRDefault="005B2189" w:rsidP="005B2189">
      <w:pPr>
        <w:pStyle w:val="a6"/>
        <w:ind w:left="425"/>
        <w:rPr>
          <w:del w:id="840" w:author="Charles guo" w:date="2017-06-13T17:56:00Z"/>
          <w:lang w:eastAsia="zh-CN"/>
        </w:rPr>
      </w:pPr>
      <w:del w:id="841" w:author="Charles guo" w:date="2017-06-13T17:56:00Z">
        <w:r w:rsidRPr="00997715" w:rsidDel="00E70CD2">
          <w:rPr>
            <w:noProof/>
            <w:lang w:eastAsia="zh-CN" w:bidi="ar-SA"/>
          </w:rPr>
          <w:drawing>
            <wp:inline distT="0" distB="0" distL="0" distR="0" wp14:anchorId="4E2F20F2" wp14:editId="010FD1FD">
              <wp:extent cx="3086100" cy="3009900"/>
              <wp:effectExtent l="19050" t="0" r="0" b="0"/>
              <wp:docPr id="228" name="图片 2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1"/>
                      <pic:cNvPicPr>
                        <a:picLocks noChangeAspect="1" noChangeArrowheads="1"/>
                      </pic:cNvPicPr>
                    </pic:nvPicPr>
                    <pic:blipFill>
                      <a:blip r:embed="rId11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86100" cy="30099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6CFF075B" w14:textId="610FCE29" w:rsidR="005B2189" w:rsidDel="00E70CD2" w:rsidRDefault="005B2189" w:rsidP="005B2189">
      <w:pPr>
        <w:pStyle w:val="a6"/>
        <w:ind w:left="425"/>
        <w:rPr>
          <w:del w:id="842" w:author="Charles guo" w:date="2017-06-13T17:56:00Z"/>
          <w:lang w:eastAsia="zh-CN"/>
        </w:rPr>
      </w:pPr>
      <w:del w:id="843" w:author="Charles guo" w:date="2017-06-13T17:56:00Z">
        <w:r w:rsidDel="00E70CD2">
          <w:rPr>
            <w:rFonts w:hint="eastAsia"/>
            <w:noProof/>
            <w:lang w:eastAsia="zh-CN" w:bidi="ar-SA"/>
          </w:rPr>
          <w:drawing>
            <wp:inline distT="0" distB="0" distL="0" distR="0" wp14:anchorId="56F783DE" wp14:editId="708AB4E3">
              <wp:extent cx="5274310" cy="3039531"/>
              <wp:effectExtent l="19050" t="0" r="2540" b="0"/>
              <wp:docPr id="373" name="图片 3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73"/>
                      <pic:cNvPicPr>
                        <a:picLocks noChangeAspect="1" noChangeArrowheads="1"/>
                      </pic:cNvPicPr>
                    </pic:nvPicPr>
                    <pic:blipFill>
                      <a:blip r:embed="rId16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953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ECA3250" w14:textId="6DBC18E5" w:rsidR="005B2189" w:rsidDel="00E70CD2" w:rsidRDefault="001E2505" w:rsidP="005B2189">
      <w:pPr>
        <w:pStyle w:val="a6"/>
        <w:ind w:left="425"/>
        <w:rPr>
          <w:del w:id="844" w:author="Charles guo" w:date="2017-06-13T17:56:00Z"/>
          <w:lang w:eastAsia="zh-CN"/>
        </w:rPr>
      </w:pPr>
      <w:del w:id="845" w:author="Charles guo" w:date="2017-06-13T17:56:00Z">
        <w:r w:rsidDel="00E70CD2">
          <w:rPr>
            <w:rFonts w:hint="eastAsia"/>
            <w:noProof/>
            <w:lang w:eastAsia="zh-CN" w:bidi="ar-SA"/>
          </w:rPr>
          <w:drawing>
            <wp:inline distT="0" distB="0" distL="0" distR="0" wp14:anchorId="144A5A95" wp14:editId="0381D22F">
              <wp:extent cx="5274310" cy="3048937"/>
              <wp:effectExtent l="19050" t="0" r="2540" b="0"/>
              <wp:docPr id="376" name="图片 37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76"/>
                      <pic:cNvPicPr>
                        <a:picLocks noChangeAspect="1" noChangeArrowheads="1"/>
                      </pic:cNvPicPr>
                    </pic:nvPicPr>
                    <pic:blipFill>
                      <a:blip r:embed="rId16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893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7DF8E207" w14:textId="19067F98" w:rsidR="001E2505" w:rsidDel="00E70CD2" w:rsidRDefault="001E2505" w:rsidP="005B2189">
      <w:pPr>
        <w:pStyle w:val="a6"/>
        <w:ind w:left="425"/>
        <w:rPr>
          <w:del w:id="846" w:author="Charles guo" w:date="2017-06-13T17:56:00Z"/>
          <w:lang w:eastAsia="zh-CN"/>
        </w:rPr>
      </w:pPr>
      <w:del w:id="847" w:author="Charles guo" w:date="2017-06-13T17:56:00Z">
        <w:r w:rsidDel="00E70CD2">
          <w:rPr>
            <w:rFonts w:hint="eastAsia"/>
            <w:noProof/>
            <w:lang w:eastAsia="zh-CN" w:bidi="ar-SA"/>
          </w:rPr>
          <w:drawing>
            <wp:inline distT="0" distB="0" distL="0" distR="0" wp14:anchorId="26691690" wp14:editId="289362B6">
              <wp:extent cx="5274310" cy="3012243"/>
              <wp:effectExtent l="19050" t="0" r="2540" b="0"/>
              <wp:docPr id="379" name="图片 3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79"/>
                      <pic:cNvPicPr>
                        <a:picLocks noChangeAspect="1" noChangeArrowheads="1"/>
                      </pic:cNvPicPr>
                    </pic:nvPicPr>
                    <pic:blipFill>
                      <a:blip r:embed="rId16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1224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00424DF" w14:textId="7C8886A6" w:rsidR="001E2505" w:rsidDel="00E70CD2" w:rsidRDefault="001E2505" w:rsidP="005B2189">
      <w:pPr>
        <w:pStyle w:val="a6"/>
        <w:ind w:left="425"/>
        <w:rPr>
          <w:del w:id="848" w:author="Charles guo" w:date="2017-06-13T17:56:00Z"/>
          <w:lang w:eastAsia="zh-CN"/>
        </w:rPr>
      </w:pPr>
      <w:del w:id="849" w:author="Charles guo" w:date="2017-06-13T17:56:00Z">
        <w:r w:rsidDel="00E70CD2">
          <w:rPr>
            <w:rFonts w:hint="eastAsia"/>
            <w:noProof/>
            <w:lang w:eastAsia="zh-CN" w:bidi="ar-SA"/>
          </w:rPr>
          <w:drawing>
            <wp:inline distT="0" distB="0" distL="0" distR="0" wp14:anchorId="393EB623" wp14:editId="35DE2446">
              <wp:extent cx="5274310" cy="3008913"/>
              <wp:effectExtent l="19050" t="0" r="2540" b="0"/>
              <wp:docPr id="382" name="图片 38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82"/>
                      <pic:cNvPicPr>
                        <a:picLocks noChangeAspect="1" noChangeArrowheads="1"/>
                      </pic:cNvPicPr>
                    </pic:nvPicPr>
                    <pic:blipFill>
                      <a:blip r:embed="rId16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0891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A076271" w14:textId="5D087732" w:rsidR="001E2505" w:rsidRDefault="001E2505" w:rsidP="005B2189">
      <w:pPr>
        <w:pStyle w:val="a6"/>
        <w:ind w:left="425"/>
        <w:rPr>
          <w:lang w:eastAsia="zh-CN"/>
        </w:rPr>
      </w:pPr>
      <w:del w:id="850" w:author="Charles guo" w:date="2017-06-13T17:56:00Z">
        <w:r w:rsidDel="00E70CD2">
          <w:rPr>
            <w:rFonts w:hint="eastAsia"/>
            <w:noProof/>
            <w:lang w:eastAsia="zh-CN" w:bidi="ar-SA"/>
          </w:rPr>
          <w:drawing>
            <wp:inline distT="0" distB="0" distL="0" distR="0" wp14:anchorId="262256D1" wp14:editId="0E694B0C">
              <wp:extent cx="5274310" cy="3026339"/>
              <wp:effectExtent l="19050" t="0" r="2540" b="0"/>
              <wp:docPr id="385" name="图片 3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85"/>
                      <pic:cNvPicPr>
                        <a:picLocks noChangeAspect="1" noChangeArrowheads="1"/>
                      </pic:cNvPicPr>
                    </pic:nvPicPr>
                    <pic:blipFill>
                      <a:blip r:embed="rId16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633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8586451" w14:textId="77777777" w:rsidR="001E2505" w:rsidRDefault="001E2505" w:rsidP="005B2189">
      <w:pPr>
        <w:pStyle w:val="a6"/>
        <w:ind w:left="425"/>
        <w:rPr>
          <w:lang w:eastAsia="zh-CN"/>
        </w:rPr>
      </w:pPr>
    </w:p>
    <w:p w14:paraId="120D340C" w14:textId="6204E72F" w:rsidR="001E2505" w:rsidRDefault="00E70CD2" w:rsidP="00557A40">
      <w:pPr>
        <w:pStyle w:val="5"/>
        <w:numPr>
          <w:ilvl w:val="3"/>
          <w:numId w:val="3"/>
        </w:numPr>
      </w:pPr>
      <w:bookmarkStart w:id="851" w:name="_Toc485131051"/>
      <w:ins w:id="852" w:author="Charles guo" w:date="2017-06-13T17:56:00Z">
        <w:r w:rsidRPr="00E70CD2">
          <w:t>E</w:t>
        </w:r>
        <w:r w:rsidR="00B32AAE">
          <w:t>NOVIAProjectExecutionFoundation</w:t>
        </w:r>
      </w:ins>
      <w:del w:id="853" w:author="Charles guo" w:date="2017-06-13T17:56:00Z">
        <w:r w:rsidR="001E2505" w:rsidRPr="001E2505" w:rsidDel="00E70CD2">
          <w:delText>CollaborativeDesignforSolidWorksServer</w:delText>
        </w:r>
      </w:del>
      <w:r w:rsidR="001E2505">
        <w:rPr>
          <w:rFonts w:hint="eastAsia"/>
        </w:rPr>
        <w:t>安装</w:t>
      </w:r>
      <w:bookmarkEnd w:id="851"/>
    </w:p>
    <w:p w14:paraId="1F9261D0" w14:textId="77777777" w:rsidR="001E2505" w:rsidRDefault="001E2505" w:rsidP="001E2505">
      <w:pPr>
        <w:pStyle w:val="a6"/>
        <w:ind w:left="425"/>
        <w:rPr>
          <w:lang w:eastAsia="zh-CN"/>
        </w:rPr>
      </w:pPr>
      <w:r>
        <w:rPr>
          <w:rFonts w:hint="eastAsia"/>
          <w:lang w:eastAsia="zh-CN"/>
        </w:rPr>
        <w:t>解压缩后执行子目录</w:t>
      </w:r>
      <w:r>
        <w:rPr>
          <w:rFonts w:hint="eastAsia"/>
          <w:lang w:eastAsia="zh-CN"/>
        </w:rPr>
        <w:t>/1/setupv6.exe</w:t>
      </w:r>
    </w:p>
    <w:p w14:paraId="01C9A337" w14:textId="42E4CF5F" w:rsidR="00B32AAE" w:rsidRDefault="00B32AAE" w:rsidP="00B32AAE">
      <w:pPr>
        <w:pStyle w:val="5"/>
        <w:numPr>
          <w:ilvl w:val="3"/>
          <w:numId w:val="3"/>
        </w:numPr>
        <w:rPr>
          <w:ins w:id="854" w:author="Charles guo" w:date="2017-06-13T17:57:00Z"/>
        </w:rPr>
      </w:pPr>
      <w:ins w:id="855" w:author="Charles guo" w:date="2017-06-13T17:57:00Z">
        <w:r w:rsidRPr="00B32AAE">
          <w:t>ENOVIAProgramChangeControlFoundation-</w:t>
        </w:r>
        <w:r>
          <w:rPr>
            <w:rFonts w:hint="eastAsia"/>
          </w:rPr>
          <w:t>安装</w:t>
        </w:r>
      </w:ins>
    </w:p>
    <w:p w14:paraId="2F87228A" w14:textId="32F693CC" w:rsidR="00B32AAE" w:rsidRDefault="00B32AAE" w:rsidP="00B32AAE">
      <w:pPr>
        <w:pStyle w:val="5"/>
        <w:numPr>
          <w:ilvl w:val="3"/>
          <w:numId w:val="3"/>
        </w:numPr>
        <w:rPr>
          <w:ins w:id="856" w:author="Charles guo" w:date="2017-06-13T17:57:00Z"/>
        </w:rPr>
      </w:pPr>
      <w:ins w:id="857" w:author="Charles guo" w:date="2017-06-13T17:57:00Z">
        <w:r w:rsidRPr="00B32AAE">
          <w:t>ENOVIAReportGeneratorFoundation-</w:t>
        </w:r>
        <w:r>
          <w:rPr>
            <w:rFonts w:hint="eastAsia"/>
          </w:rPr>
          <w:t>安装</w:t>
        </w:r>
      </w:ins>
    </w:p>
    <w:p w14:paraId="4DBF3DE8" w14:textId="7125DCE0" w:rsidR="005B2189" w:rsidRDefault="001E2505" w:rsidP="001E2505">
      <w:pPr>
        <w:pStyle w:val="a6"/>
        <w:ind w:left="425"/>
        <w:rPr>
          <w:lang w:eastAsia="zh-CN"/>
        </w:rPr>
      </w:pPr>
      <w:del w:id="858" w:author="Charles guo" w:date="2017-06-13T17:56:00Z">
        <w:r w:rsidRPr="00997715" w:rsidDel="00B32AAE">
          <w:rPr>
            <w:noProof/>
            <w:lang w:eastAsia="zh-CN" w:bidi="ar-SA"/>
          </w:rPr>
          <w:drawing>
            <wp:inline distT="0" distB="0" distL="0" distR="0" wp14:anchorId="7870CAE5" wp14:editId="54975F4E">
              <wp:extent cx="3086100" cy="3009900"/>
              <wp:effectExtent l="19050" t="0" r="0" b="0"/>
              <wp:docPr id="230" name="图片 2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1"/>
                      <pic:cNvPicPr>
                        <a:picLocks noChangeAspect="1" noChangeArrowheads="1"/>
                      </pic:cNvPicPr>
                    </pic:nvPicPr>
                    <pic:blipFill>
                      <a:blip r:embed="rId11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86100" cy="30099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3CB6C2DA" w14:textId="315336CA" w:rsidR="001E2505" w:rsidDel="00381F7D" w:rsidRDefault="001E2505" w:rsidP="001E2505">
      <w:pPr>
        <w:pStyle w:val="a6"/>
        <w:ind w:left="425"/>
        <w:rPr>
          <w:del w:id="859" w:author="Charles guo" w:date="2017-06-13T17:57:00Z"/>
          <w:lang w:eastAsia="zh-CN"/>
        </w:rPr>
      </w:pPr>
      <w:del w:id="860" w:author="Charles guo" w:date="2017-06-13T17:57:00Z">
        <w:r w:rsidDel="00B32AAE">
          <w:rPr>
            <w:noProof/>
            <w:lang w:eastAsia="zh-CN" w:bidi="ar-SA"/>
          </w:rPr>
          <w:drawing>
            <wp:inline distT="0" distB="0" distL="0" distR="0" wp14:anchorId="0D30F95F" wp14:editId="26CC2E1F">
              <wp:extent cx="5274310" cy="3085413"/>
              <wp:effectExtent l="19050" t="0" r="2540" b="0"/>
              <wp:docPr id="388" name="图片 3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88"/>
                      <pic:cNvPicPr>
                        <a:picLocks noChangeAspect="1" noChangeArrowheads="1"/>
                      </pic:cNvPicPr>
                    </pic:nvPicPr>
                    <pic:blipFill>
                      <a:blip r:embed="rId16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8541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A5DE94E" w14:textId="6069A35F" w:rsidR="001E2505" w:rsidDel="00381F7D" w:rsidRDefault="001E2505" w:rsidP="001E2505">
      <w:pPr>
        <w:pStyle w:val="a6"/>
        <w:ind w:left="425"/>
        <w:rPr>
          <w:del w:id="861" w:author="Charles guo" w:date="2017-06-13T17:57:00Z"/>
          <w:lang w:eastAsia="zh-CN"/>
        </w:rPr>
      </w:pPr>
    </w:p>
    <w:p w14:paraId="0FCC3373" w14:textId="4FAD51FF" w:rsidR="001E2505" w:rsidDel="00381F7D" w:rsidRDefault="001E2505" w:rsidP="001E2505">
      <w:pPr>
        <w:pStyle w:val="a6"/>
        <w:ind w:left="425"/>
        <w:rPr>
          <w:del w:id="862" w:author="Charles guo" w:date="2017-06-13T17:57:00Z"/>
          <w:lang w:eastAsia="zh-CN"/>
        </w:rPr>
      </w:pPr>
      <w:del w:id="863" w:author="Charles guo" w:date="2017-06-13T17:57:00Z">
        <w:r w:rsidDel="00B32AAE">
          <w:rPr>
            <w:noProof/>
            <w:lang w:eastAsia="zh-CN" w:bidi="ar-SA"/>
          </w:rPr>
          <w:drawing>
            <wp:inline distT="0" distB="0" distL="0" distR="0" wp14:anchorId="405611B5" wp14:editId="0D80CFA8">
              <wp:extent cx="5274310" cy="3036371"/>
              <wp:effectExtent l="19050" t="0" r="2540" b="0"/>
              <wp:docPr id="391" name="图片 39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91"/>
                      <pic:cNvPicPr>
                        <a:picLocks noChangeAspect="1" noChangeArrowheads="1"/>
                      </pic:cNvPicPr>
                    </pic:nvPicPr>
                    <pic:blipFill>
                      <a:blip r:embed="rId16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637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27DE7BA6" w14:textId="472F7F59" w:rsidR="001E2505" w:rsidDel="00381F7D" w:rsidRDefault="001E2505" w:rsidP="001E2505">
      <w:pPr>
        <w:pStyle w:val="a6"/>
        <w:ind w:left="425"/>
        <w:rPr>
          <w:del w:id="864" w:author="Charles guo" w:date="2017-06-13T17:57:00Z"/>
          <w:lang w:eastAsia="zh-CN"/>
        </w:rPr>
      </w:pPr>
      <w:del w:id="865" w:author="Charles guo" w:date="2017-06-13T17:57:00Z">
        <w:r w:rsidDel="00B32AAE">
          <w:rPr>
            <w:noProof/>
            <w:lang w:eastAsia="zh-CN" w:bidi="ar-SA"/>
          </w:rPr>
          <w:drawing>
            <wp:inline distT="0" distB="0" distL="0" distR="0" wp14:anchorId="25BF3B62" wp14:editId="3E31A735">
              <wp:extent cx="5274310" cy="3059683"/>
              <wp:effectExtent l="19050" t="0" r="2540" b="0"/>
              <wp:docPr id="394" name="图片 39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94"/>
                      <pic:cNvPicPr>
                        <a:picLocks noChangeAspect="1" noChangeArrowheads="1"/>
                      </pic:cNvPicPr>
                    </pic:nvPicPr>
                    <pic:blipFill>
                      <a:blip r:embed="rId16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5968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D3A63FA" w14:textId="04355FC3" w:rsidR="00E32ED5" w:rsidDel="00381F7D" w:rsidRDefault="00E32ED5" w:rsidP="001E2505">
      <w:pPr>
        <w:pStyle w:val="a6"/>
        <w:ind w:left="425"/>
        <w:rPr>
          <w:del w:id="866" w:author="Charles guo" w:date="2017-06-13T17:57:00Z"/>
          <w:lang w:eastAsia="zh-CN"/>
        </w:rPr>
      </w:pPr>
      <w:del w:id="867" w:author="Charles guo" w:date="2017-06-13T17:57:00Z">
        <w:r w:rsidDel="00B32AAE">
          <w:rPr>
            <w:noProof/>
            <w:lang w:eastAsia="zh-CN" w:bidi="ar-SA"/>
          </w:rPr>
          <w:drawing>
            <wp:inline distT="0" distB="0" distL="0" distR="0" wp14:anchorId="5DDE9E9D" wp14:editId="1E9FA18A">
              <wp:extent cx="5274310" cy="3059100"/>
              <wp:effectExtent l="19050" t="0" r="2540" b="0"/>
              <wp:docPr id="403" name="图片 40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03"/>
                      <pic:cNvPicPr>
                        <a:picLocks noChangeAspect="1" noChangeArrowheads="1"/>
                      </pic:cNvPicPr>
                    </pic:nvPicPr>
                    <pic:blipFill>
                      <a:blip r:embed="rId16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591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641A2B09" w14:textId="0EA77AEF" w:rsidR="008B468A" w:rsidDel="00381F7D" w:rsidRDefault="008B468A" w:rsidP="001E2505">
      <w:pPr>
        <w:pStyle w:val="a6"/>
        <w:ind w:left="425"/>
        <w:rPr>
          <w:del w:id="868" w:author="Charles guo" w:date="2017-06-13T17:57:00Z"/>
          <w:lang w:eastAsia="zh-CN"/>
        </w:rPr>
      </w:pPr>
    </w:p>
    <w:p w14:paraId="5AF1E178" w14:textId="77777777" w:rsidR="008B468A" w:rsidRDefault="0011280A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869" w:name="_Toc485131052"/>
      <w:r>
        <w:rPr>
          <w:rFonts w:hint="eastAsia"/>
          <w:lang w:eastAsia="zh-CN"/>
        </w:rPr>
        <w:t xml:space="preserve">ENOVIA Hotfix </w:t>
      </w:r>
      <w:r>
        <w:rPr>
          <w:rFonts w:hint="eastAsia"/>
          <w:lang w:eastAsia="zh-CN"/>
        </w:rPr>
        <w:t>安装</w:t>
      </w:r>
      <w:bookmarkEnd w:id="869"/>
    </w:p>
    <w:p w14:paraId="0C639356" w14:textId="5D16FCAA" w:rsidR="0011280A" w:rsidRDefault="0011280A" w:rsidP="0011280A">
      <w:pPr>
        <w:ind w:left="420"/>
        <w:rPr>
          <w:lang w:eastAsia="zh-CN"/>
        </w:rPr>
      </w:pPr>
      <w:r>
        <w:rPr>
          <w:rFonts w:hint="eastAsia"/>
          <w:lang w:eastAsia="zh-CN"/>
        </w:rPr>
        <w:t>把安装包文件</w:t>
      </w:r>
      <w:r>
        <w:rPr>
          <w:rFonts w:hint="eastAsia"/>
          <w:lang w:eastAsia="zh-CN"/>
        </w:rPr>
        <w:t>copy</w:t>
      </w:r>
      <w:r>
        <w:rPr>
          <w:rFonts w:hint="eastAsia"/>
          <w:lang w:eastAsia="zh-CN"/>
        </w:rPr>
        <w:t>到</w:t>
      </w:r>
      <w:ins w:id="870" w:author="Charles guo" w:date="2017-06-13T17:58:00Z">
        <w:r w:rsidR="00381F7D">
          <w:rPr>
            <w:lang w:eastAsia="zh-CN"/>
          </w:rPr>
          <w:t>D</w:t>
        </w:r>
        <w:r w:rsidR="00381F7D">
          <w:rPr>
            <w:rFonts w:hint="eastAsia"/>
            <w:lang w:eastAsia="zh-CN"/>
          </w:rPr>
          <w:t>:\</w:t>
        </w:r>
        <w:r w:rsidR="00381F7D">
          <w:rPr>
            <w:lang w:eastAsia="zh-CN"/>
          </w:rPr>
          <w:t>semI</w:t>
        </w:r>
        <w:r w:rsidR="00381F7D">
          <w:rPr>
            <w:rFonts w:hint="eastAsia"/>
            <w:lang w:eastAsia="zh-CN"/>
          </w:rPr>
          <w:t>nstall\</w:t>
        </w:r>
      </w:ins>
      <w:del w:id="871" w:author="Charles guo" w:date="2017-06-13T17:58:00Z">
        <w:r w:rsidRPr="0011280A" w:rsidDel="00381F7D">
          <w:rPr>
            <w:lang w:eastAsia="zh-CN"/>
          </w:rPr>
          <w:delText>C:\install\</w:delText>
        </w:r>
      </w:del>
      <w:del w:id="872" w:author="Charles guo" w:date="2017-06-13T18:00:00Z">
        <w:r w:rsidRPr="0011280A" w:rsidDel="00614A27">
          <w:rPr>
            <w:lang w:eastAsia="zh-CN"/>
          </w:rPr>
          <w:delText>Hotfix</w:delText>
        </w:r>
      </w:del>
      <w:ins w:id="873" w:author="Charles guo" w:date="2017-06-13T18:00:00Z">
        <w:r w:rsidR="00614A27">
          <w:rPr>
            <w:lang w:eastAsia="zh-CN"/>
          </w:rPr>
          <w:t>SEM-CFA</w:t>
        </w:r>
      </w:ins>
      <w:del w:id="874" w:author="Charles guo" w:date="2017-06-13T18:00:00Z">
        <w:r w:rsidRPr="0011280A" w:rsidDel="00614A27">
          <w:rPr>
            <w:lang w:eastAsia="zh-CN"/>
          </w:rPr>
          <w:delText>1516</w:delText>
        </w:r>
      </w:del>
      <w:ins w:id="875" w:author="Charles guo" w:date="2017-06-13T18:00:00Z">
        <w:r w:rsidR="00614A27">
          <w:rPr>
            <w:lang w:eastAsia="zh-CN"/>
          </w:rPr>
          <w:t>1621</w:t>
        </w:r>
      </w:ins>
      <w:r>
        <w:rPr>
          <w:rFonts w:hint="eastAsia"/>
          <w:lang w:eastAsia="zh-CN"/>
        </w:rPr>
        <w:t>文件夹下，按顺序开始安装</w:t>
      </w:r>
    </w:p>
    <w:p w14:paraId="3E348405" w14:textId="18B88BA0" w:rsidR="006B15F2" w:rsidRDefault="00C157AF" w:rsidP="00557A40">
      <w:pPr>
        <w:pStyle w:val="5"/>
        <w:numPr>
          <w:ilvl w:val="3"/>
          <w:numId w:val="3"/>
        </w:numPr>
        <w:rPr>
          <w:ins w:id="876" w:author="Charles guo" w:date="2017-06-13T18:01:00Z"/>
        </w:rPr>
      </w:pPr>
      <w:bookmarkStart w:id="877" w:name="_Toc485131053"/>
      <w:ins w:id="878" w:author="Charles guo" w:date="2017-06-13T18:00:00Z">
        <w:r w:rsidRPr="00C157AF">
          <w:t>3DSpace-V6R2016x.HF4</w:t>
        </w:r>
      </w:ins>
    </w:p>
    <w:p w14:paraId="0B2906F8" w14:textId="0583E4BF" w:rsidR="006B15F2" w:rsidRDefault="006B15F2" w:rsidP="006B15F2">
      <w:pPr>
        <w:pStyle w:val="5"/>
        <w:numPr>
          <w:ilvl w:val="3"/>
          <w:numId w:val="3"/>
        </w:numPr>
        <w:rPr>
          <w:ins w:id="879" w:author="Charles guo" w:date="2017-06-13T18:01:00Z"/>
        </w:rPr>
      </w:pPr>
      <w:ins w:id="880" w:author="Charles guo" w:date="2017-06-13T18:01:00Z">
        <w:r w:rsidRPr="006B15F2">
          <w:t>StudioModelingPlatformRichClients-V6R2016x.HF4</w:t>
        </w:r>
      </w:ins>
    </w:p>
    <w:p w14:paraId="3FFCFEAF" w14:textId="3680201F" w:rsidR="006B15F2" w:rsidRDefault="00A32062" w:rsidP="00A32062">
      <w:pPr>
        <w:pStyle w:val="5"/>
        <w:numPr>
          <w:ilvl w:val="3"/>
          <w:numId w:val="3"/>
        </w:numPr>
        <w:rPr>
          <w:ins w:id="881" w:author="Charles guo" w:date="2017-06-13T18:01:00Z"/>
        </w:rPr>
      </w:pPr>
      <w:ins w:id="882" w:author="Charles guo" w:date="2017-06-13T18:02:00Z">
        <w:r w:rsidRPr="00A32062">
          <w:lastRenderedPageBreak/>
          <w:t>AutoVueViewerClient-V6R2016x.HF1</w:t>
        </w:r>
      </w:ins>
    </w:p>
    <w:p w14:paraId="67C347F4" w14:textId="20DC7237" w:rsidR="006B15F2" w:rsidRDefault="00AD3DFC" w:rsidP="00AD3DFC">
      <w:pPr>
        <w:pStyle w:val="5"/>
        <w:numPr>
          <w:ilvl w:val="3"/>
          <w:numId w:val="3"/>
        </w:numPr>
        <w:rPr>
          <w:ins w:id="883" w:author="Charles guo" w:date="2017-06-13T18:01:00Z"/>
        </w:rPr>
      </w:pPr>
      <w:ins w:id="884" w:author="Charles guo" w:date="2017-06-13T18:02:00Z">
        <w:r w:rsidRPr="00AD3DFC">
          <w:t>DataModelCustomizationFoundation-V6R2016x.HF4</w:t>
        </w:r>
      </w:ins>
    </w:p>
    <w:p w14:paraId="49AC4750" w14:textId="679DCAE5" w:rsidR="006B15F2" w:rsidRDefault="00AD3DFC" w:rsidP="00AD3DFC">
      <w:pPr>
        <w:pStyle w:val="5"/>
        <w:numPr>
          <w:ilvl w:val="3"/>
          <w:numId w:val="3"/>
        </w:numPr>
        <w:rPr>
          <w:ins w:id="885" w:author="Charles guo" w:date="2017-06-13T18:01:00Z"/>
        </w:rPr>
      </w:pPr>
      <w:ins w:id="886" w:author="Charles guo" w:date="2017-06-13T18:02:00Z">
        <w:r w:rsidRPr="00AD3DFC">
          <w:t>DataModelSpecializationFoundation-V6R2016x.HF3</w:t>
        </w:r>
      </w:ins>
    </w:p>
    <w:p w14:paraId="7138A293" w14:textId="300FE0C4" w:rsidR="006B15F2" w:rsidRDefault="002B462B" w:rsidP="002B462B">
      <w:pPr>
        <w:pStyle w:val="5"/>
        <w:numPr>
          <w:ilvl w:val="3"/>
          <w:numId w:val="3"/>
        </w:numPr>
        <w:rPr>
          <w:ins w:id="887" w:author="Charles guo" w:date="2017-06-13T18:03:00Z"/>
        </w:rPr>
      </w:pPr>
      <w:ins w:id="888" w:author="Charles guo" w:date="2017-06-13T18:03:00Z">
        <w:r w:rsidRPr="002B462B">
          <w:t>ENOVIACollaborativeTasksFoundation-V6R2016x.HF3</w:t>
        </w:r>
      </w:ins>
    </w:p>
    <w:p w14:paraId="65BE5EDC" w14:textId="1DF688CD" w:rsidR="0087512E" w:rsidRDefault="0087512E" w:rsidP="00DB04FA">
      <w:pPr>
        <w:pStyle w:val="5"/>
        <w:numPr>
          <w:ilvl w:val="3"/>
          <w:numId w:val="3"/>
        </w:numPr>
        <w:rPr>
          <w:ins w:id="889" w:author="Charles guo" w:date="2017-06-13T18:03:00Z"/>
        </w:rPr>
        <w:pPrChange w:id="890" w:author="Charles guo" w:date="2017-06-13T18:04:00Z">
          <w:pPr/>
        </w:pPrChange>
      </w:pPr>
      <w:ins w:id="891" w:author="Charles guo" w:date="2017-06-13T18:03:00Z">
        <w:r>
          <w:t>ENOVIAEnterpriseChangeManagement-V6R2016x.HF4</w:t>
        </w:r>
      </w:ins>
    </w:p>
    <w:p w14:paraId="534A17C1" w14:textId="15EAD24E" w:rsidR="0087512E" w:rsidRDefault="0087512E" w:rsidP="00DB04FA">
      <w:pPr>
        <w:pStyle w:val="5"/>
        <w:numPr>
          <w:ilvl w:val="3"/>
          <w:numId w:val="3"/>
        </w:numPr>
        <w:rPr>
          <w:ins w:id="892" w:author="Charles guo" w:date="2017-06-13T18:03:00Z"/>
        </w:rPr>
        <w:pPrChange w:id="893" w:author="Charles guo" w:date="2017-06-13T18:04:00Z">
          <w:pPr/>
        </w:pPrChange>
      </w:pPr>
      <w:ins w:id="894" w:author="Charles guo" w:date="2017-06-13T18:03:00Z">
        <w:r>
          <w:t>ENOVIAIPClassificationFoundation-V6R2016x.HF3</w:t>
        </w:r>
      </w:ins>
    </w:p>
    <w:p w14:paraId="5C7E2E4A" w14:textId="6C92A5CB" w:rsidR="0087512E" w:rsidRDefault="0087512E" w:rsidP="00DB04FA">
      <w:pPr>
        <w:pStyle w:val="5"/>
        <w:numPr>
          <w:ilvl w:val="3"/>
          <w:numId w:val="3"/>
        </w:numPr>
        <w:rPr>
          <w:ins w:id="895" w:author="Charles guo" w:date="2017-06-13T18:03:00Z"/>
        </w:rPr>
        <w:pPrChange w:id="896" w:author="Charles guo" w:date="2017-06-13T18:04:00Z">
          <w:pPr/>
        </w:pPrChange>
      </w:pPr>
      <w:ins w:id="897" w:author="Charles guo" w:date="2017-06-13T18:03:00Z">
        <w:r>
          <w:t>ENOVIATraceableRequirementsManagementFoundation-V6R2016x.HF4</w:t>
        </w:r>
      </w:ins>
    </w:p>
    <w:p w14:paraId="6FC2AB4A" w14:textId="50EF4412" w:rsidR="0087512E" w:rsidRDefault="0087512E" w:rsidP="00DB04FA">
      <w:pPr>
        <w:pStyle w:val="5"/>
        <w:numPr>
          <w:ilvl w:val="3"/>
          <w:numId w:val="3"/>
        </w:numPr>
        <w:rPr>
          <w:ins w:id="898" w:author="Charles guo" w:date="2017-06-13T18:03:00Z"/>
        </w:rPr>
        <w:pPrChange w:id="899" w:author="Charles guo" w:date="2017-06-13T18:04:00Z">
          <w:pPr/>
        </w:pPrChange>
      </w:pPr>
      <w:ins w:id="900" w:author="Charles guo" w:date="2017-06-13T18:03:00Z">
        <w:r>
          <w:t>ENOVIAProjectManagementFoundation-V6R2016x.HF4</w:t>
        </w:r>
      </w:ins>
    </w:p>
    <w:p w14:paraId="1A3230FE" w14:textId="061352F7" w:rsidR="0087512E" w:rsidRDefault="0087512E" w:rsidP="00DB04FA">
      <w:pPr>
        <w:pStyle w:val="5"/>
        <w:numPr>
          <w:ilvl w:val="3"/>
          <w:numId w:val="3"/>
        </w:numPr>
        <w:rPr>
          <w:ins w:id="901" w:author="Charles guo" w:date="2017-06-13T18:03:00Z"/>
        </w:rPr>
        <w:pPrChange w:id="902" w:author="Charles guo" w:date="2017-06-13T18:04:00Z">
          <w:pPr/>
        </w:pPrChange>
      </w:pPr>
      <w:ins w:id="903" w:author="Charles guo" w:date="2017-06-13T18:03:00Z">
        <w:r>
          <w:t>ENOVIAProgramChangeControlFoundation-V6R2016x.HF2</w:t>
        </w:r>
      </w:ins>
    </w:p>
    <w:p w14:paraId="0BE7FAC5" w14:textId="2E627AD7" w:rsidR="0087512E" w:rsidRDefault="0087512E" w:rsidP="00DB04FA">
      <w:pPr>
        <w:pStyle w:val="5"/>
        <w:numPr>
          <w:ilvl w:val="3"/>
          <w:numId w:val="3"/>
        </w:numPr>
        <w:rPr>
          <w:ins w:id="904" w:author="Charles guo" w:date="2017-06-13T18:05:00Z"/>
        </w:rPr>
        <w:pPrChange w:id="905" w:author="Charles guo" w:date="2017-06-13T18:04:00Z">
          <w:pPr>
            <w:pStyle w:val="5"/>
            <w:numPr>
              <w:ilvl w:val="3"/>
              <w:numId w:val="3"/>
            </w:numPr>
            <w:ind w:left="851" w:hanging="851"/>
          </w:pPr>
        </w:pPrChange>
      </w:pPr>
      <w:ins w:id="906" w:author="Charles guo" w:date="2017-06-13T18:03:00Z">
        <w:r>
          <w:t>ENOVIAReportGeneratorFoundation-V6R2016x.HF1</w:t>
        </w:r>
      </w:ins>
    </w:p>
    <w:p w14:paraId="5F7FE129" w14:textId="77777777" w:rsidR="0033136B" w:rsidRPr="0033136B" w:rsidRDefault="0033136B" w:rsidP="0033136B">
      <w:pPr>
        <w:rPr>
          <w:ins w:id="907" w:author="Charles guo" w:date="2017-06-13T18:01:00Z"/>
          <w:rFonts w:hint="eastAsia"/>
          <w:lang w:eastAsia="zh-CN"/>
          <w:rPrChange w:id="908" w:author="Charles guo" w:date="2017-06-13T18:05:00Z">
            <w:rPr>
              <w:ins w:id="909" w:author="Charles guo" w:date="2017-06-13T18:01:00Z"/>
            </w:rPr>
          </w:rPrChange>
        </w:rPr>
        <w:pPrChange w:id="910" w:author="Charles guo" w:date="2017-06-13T18:05:00Z">
          <w:pPr>
            <w:pStyle w:val="5"/>
            <w:numPr>
              <w:ilvl w:val="3"/>
              <w:numId w:val="3"/>
            </w:numPr>
            <w:ind w:left="851" w:hanging="851"/>
          </w:pPr>
        </w:pPrChange>
      </w:pPr>
    </w:p>
    <w:p w14:paraId="6317FC71" w14:textId="0E9CBAEB" w:rsidR="0011280A" w:rsidDel="00DB04FA" w:rsidRDefault="0011280A" w:rsidP="00DB04FA">
      <w:pPr>
        <w:pStyle w:val="5"/>
        <w:rPr>
          <w:del w:id="911" w:author="Charles guo" w:date="2017-06-13T18:04:00Z"/>
        </w:rPr>
        <w:pPrChange w:id="912" w:author="Charles guo" w:date="2017-06-13T18:04:00Z">
          <w:pPr>
            <w:pStyle w:val="5"/>
            <w:numPr>
              <w:ilvl w:val="3"/>
              <w:numId w:val="3"/>
            </w:numPr>
            <w:ind w:left="851" w:hanging="851"/>
          </w:pPr>
        </w:pPrChange>
      </w:pPr>
      <w:del w:id="913" w:author="Charles guo" w:date="2017-06-13T18:00:00Z">
        <w:r w:rsidRPr="0011280A" w:rsidDel="00C157AF">
          <w:delText>StudioModelingPlatformRichClients-V6R2013x.HF50</w:delText>
        </w:r>
      </w:del>
      <w:bookmarkEnd w:id="877"/>
    </w:p>
    <w:p w14:paraId="2A3C6FB7" w14:textId="3B1869F6" w:rsidR="0011280A" w:rsidDel="00DB04FA" w:rsidRDefault="0011280A" w:rsidP="0011280A">
      <w:pPr>
        <w:ind w:left="420"/>
        <w:rPr>
          <w:del w:id="914" w:author="Charles guo" w:date="2017-06-13T18:04:00Z"/>
          <w:lang w:eastAsia="zh-CN"/>
        </w:rPr>
      </w:pPr>
      <w:del w:id="915" w:author="Charles guo" w:date="2017-06-13T18:04:00Z">
        <w:r w:rsidDel="00DB04FA">
          <w:rPr>
            <w:rFonts w:hint="eastAsia"/>
            <w:lang w:eastAsia="zh-CN"/>
          </w:rPr>
          <w:delText>解压缩后执行子目录</w:delText>
        </w:r>
        <w:r w:rsidDel="00DB04FA">
          <w:rPr>
            <w:rFonts w:hint="eastAsia"/>
            <w:lang w:eastAsia="zh-CN"/>
          </w:rPr>
          <w:delText>/1/setupv6.exe</w:delText>
        </w:r>
      </w:del>
    </w:p>
    <w:p w14:paraId="6B969233" w14:textId="20DDE4D7" w:rsidR="0011280A" w:rsidDel="00DB04FA" w:rsidRDefault="0011280A" w:rsidP="0011280A">
      <w:pPr>
        <w:ind w:left="420"/>
        <w:rPr>
          <w:del w:id="916" w:author="Charles guo" w:date="2017-06-13T18:04:00Z"/>
          <w:lang w:eastAsia="zh-CN"/>
        </w:rPr>
      </w:pPr>
      <w:del w:id="917" w:author="Charles guo" w:date="2017-06-13T18:04:00Z">
        <w:r w:rsidDel="00DB04FA">
          <w:rPr>
            <w:noProof/>
            <w:lang w:eastAsia="zh-CN" w:bidi="ar-SA"/>
          </w:rPr>
          <w:drawing>
            <wp:inline distT="0" distB="0" distL="0" distR="0" wp14:anchorId="50BE9265" wp14:editId="3A031AD6">
              <wp:extent cx="5274310" cy="3028812"/>
              <wp:effectExtent l="19050" t="0" r="2540" b="0"/>
              <wp:docPr id="1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69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881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A739CC0" w14:textId="2D5EE92A" w:rsidR="0011280A" w:rsidDel="00DB04FA" w:rsidRDefault="0011280A" w:rsidP="0011280A">
      <w:pPr>
        <w:ind w:left="420"/>
        <w:rPr>
          <w:del w:id="918" w:author="Charles guo" w:date="2017-06-13T18:04:00Z"/>
          <w:lang w:eastAsia="zh-CN"/>
        </w:rPr>
      </w:pPr>
      <w:del w:id="919" w:author="Charles guo" w:date="2017-06-13T18:04:00Z">
        <w:r w:rsidDel="00DB04FA">
          <w:rPr>
            <w:noProof/>
            <w:lang w:eastAsia="zh-CN" w:bidi="ar-SA"/>
          </w:rPr>
          <w:drawing>
            <wp:inline distT="0" distB="0" distL="0" distR="0" wp14:anchorId="24295E08" wp14:editId="62092E06">
              <wp:extent cx="5274310" cy="3077166"/>
              <wp:effectExtent l="19050" t="0" r="2540" b="0"/>
              <wp:docPr id="4" name="图片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17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7716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0512CB9" w14:textId="494FF6D3" w:rsidR="0011280A" w:rsidDel="00DB04FA" w:rsidRDefault="0011280A" w:rsidP="0011280A">
      <w:pPr>
        <w:ind w:left="420"/>
        <w:rPr>
          <w:del w:id="920" w:author="Charles guo" w:date="2017-06-13T18:04:00Z"/>
          <w:lang w:eastAsia="zh-CN"/>
        </w:rPr>
      </w:pPr>
      <w:del w:id="921" w:author="Charles guo" w:date="2017-06-13T18:04:00Z">
        <w:r w:rsidDel="00DB04FA">
          <w:rPr>
            <w:noProof/>
            <w:lang w:eastAsia="zh-CN" w:bidi="ar-SA"/>
          </w:rPr>
          <w:drawing>
            <wp:inline distT="0" distB="0" distL="0" distR="0" wp14:anchorId="15378336" wp14:editId="0DB158BB">
              <wp:extent cx="5274310" cy="3060618"/>
              <wp:effectExtent l="19050" t="0" r="2540" b="0"/>
              <wp:docPr id="7" name="图片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17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6061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52D66D0" w14:textId="305E9FD6" w:rsidR="00D92605" w:rsidDel="00DB04FA" w:rsidRDefault="00D92605" w:rsidP="0011280A">
      <w:pPr>
        <w:ind w:left="420"/>
        <w:rPr>
          <w:del w:id="922" w:author="Charles guo" w:date="2017-06-13T18:04:00Z"/>
          <w:lang w:eastAsia="zh-CN"/>
        </w:rPr>
      </w:pPr>
    </w:p>
    <w:p w14:paraId="09CDF67C" w14:textId="1755B1BC" w:rsidR="00D92605" w:rsidDel="00DB04FA" w:rsidRDefault="00D92605" w:rsidP="00557A40">
      <w:pPr>
        <w:pStyle w:val="5"/>
        <w:numPr>
          <w:ilvl w:val="3"/>
          <w:numId w:val="3"/>
        </w:numPr>
        <w:rPr>
          <w:del w:id="923" w:author="Charles guo" w:date="2017-06-13T18:04:00Z"/>
        </w:rPr>
      </w:pPr>
      <w:bookmarkStart w:id="924" w:name="_Toc485131054"/>
      <w:del w:id="925" w:author="Charles guo" w:date="2017-06-13T18:04:00Z">
        <w:r w:rsidRPr="00D92605" w:rsidDel="00DB04FA">
          <w:delText>LiveCollaborationServer-V6R2013x.HF56</w:delText>
        </w:r>
        <w:bookmarkEnd w:id="924"/>
      </w:del>
    </w:p>
    <w:p w14:paraId="3D759A03" w14:textId="1026F671" w:rsidR="00D92605" w:rsidDel="00DB04FA" w:rsidRDefault="00D92605" w:rsidP="00D92605">
      <w:pPr>
        <w:ind w:left="420"/>
        <w:rPr>
          <w:del w:id="926" w:author="Charles guo" w:date="2017-06-13T18:04:00Z"/>
          <w:lang w:eastAsia="zh-CN"/>
        </w:rPr>
      </w:pPr>
      <w:del w:id="927" w:author="Charles guo" w:date="2017-06-13T18:04:00Z">
        <w:r w:rsidDel="00DB04FA">
          <w:rPr>
            <w:rFonts w:hint="eastAsia"/>
            <w:lang w:eastAsia="zh-CN"/>
          </w:rPr>
          <w:delText>解压缩后执行子目录</w:delText>
        </w:r>
        <w:r w:rsidDel="00DB04FA">
          <w:rPr>
            <w:rFonts w:hint="eastAsia"/>
            <w:lang w:eastAsia="zh-CN"/>
          </w:rPr>
          <w:delText>/1/setupv6.exe</w:delText>
        </w:r>
      </w:del>
    </w:p>
    <w:p w14:paraId="63A229F2" w14:textId="560C5963" w:rsidR="00D92605" w:rsidDel="00DB04FA" w:rsidRDefault="00D92605" w:rsidP="00D92605">
      <w:pPr>
        <w:ind w:left="420"/>
        <w:rPr>
          <w:del w:id="928" w:author="Charles guo" w:date="2017-06-13T18:04:00Z"/>
          <w:lang w:eastAsia="zh-CN"/>
        </w:rPr>
      </w:pPr>
      <w:del w:id="929" w:author="Charles guo" w:date="2017-06-13T18:04:00Z">
        <w:r w:rsidDel="00DB04FA">
          <w:rPr>
            <w:noProof/>
            <w:lang w:eastAsia="zh-CN" w:bidi="ar-SA"/>
          </w:rPr>
          <w:drawing>
            <wp:inline distT="0" distB="0" distL="0" distR="0" wp14:anchorId="67A5B48E" wp14:editId="5B0C9562">
              <wp:extent cx="5274310" cy="3088822"/>
              <wp:effectExtent l="19050" t="0" r="2540" b="0"/>
              <wp:docPr id="2" name="图片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17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8882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F302658" w14:textId="6D16AF03" w:rsidR="00D92605" w:rsidDel="00DB04FA" w:rsidRDefault="00D92605" w:rsidP="00D92605">
      <w:pPr>
        <w:ind w:left="420"/>
        <w:rPr>
          <w:del w:id="930" w:author="Charles guo" w:date="2017-06-13T18:04:00Z"/>
          <w:lang w:eastAsia="zh-CN"/>
        </w:rPr>
      </w:pPr>
      <w:del w:id="931" w:author="Charles guo" w:date="2017-06-13T18:04:00Z">
        <w:r w:rsidDel="00DB04FA">
          <w:rPr>
            <w:noProof/>
            <w:lang w:eastAsia="zh-CN" w:bidi="ar-SA"/>
          </w:rPr>
          <w:drawing>
            <wp:inline distT="0" distB="0" distL="0" distR="0" wp14:anchorId="0CCBBCBA" wp14:editId="7F13E32A">
              <wp:extent cx="5274310" cy="3029554"/>
              <wp:effectExtent l="19050" t="0" r="2540" b="0"/>
              <wp:docPr id="3" name="图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17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955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53BDA5B" w14:textId="77AD821F" w:rsidR="00D92605" w:rsidDel="00DB04FA" w:rsidRDefault="00D92605" w:rsidP="00D92605">
      <w:pPr>
        <w:ind w:left="420"/>
        <w:rPr>
          <w:del w:id="932" w:author="Charles guo" w:date="2017-06-13T18:04:00Z"/>
          <w:lang w:eastAsia="zh-CN"/>
        </w:rPr>
      </w:pPr>
      <w:del w:id="933" w:author="Charles guo" w:date="2017-06-13T18:04:00Z">
        <w:r w:rsidDel="00DB04FA">
          <w:rPr>
            <w:noProof/>
            <w:lang w:eastAsia="zh-CN" w:bidi="ar-SA"/>
          </w:rPr>
          <w:drawing>
            <wp:inline distT="0" distB="0" distL="0" distR="0" wp14:anchorId="38FEB9EB" wp14:editId="1F2F495C">
              <wp:extent cx="5274310" cy="3043765"/>
              <wp:effectExtent l="19050" t="0" r="2540" b="0"/>
              <wp:docPr id="16" name="图片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6"/>
                      <pic:cNvPicPr>
                        <a:picLocks noChangeAspect="1" noChangeArrowheads="1"/>
                      </pic:cNvPicPr>
                    </pic:nvPicPr>
                    <pic:blipFill>
                      <a:blip r:embed="rId17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37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7434AD79" w14:textId="755023A9" w:rsidR="00D92605" w:rsidDel="00DB04FA" w:rsidRDefault="00D92605" w:rsidP="00D92605">
      <w:pPr>
        <w:ind w:left="420"/>
        <w:rPr>
          <w:del w:id="934" w:author="Charles guo" w:date="2017-06-13T18:04:00Z"/>
          <w:lang w:eastAsia="zh-CN"/>
        </w:rPr>
      </w:pPr>
    </w:p>
    <w:p w14:paraId="23EFE1B0" w14:textId="0B6F1DF8" w:rsidR="00D92605" w:rsidDel="00DB04FA" w:rsidRDefault="00D92605" w:rsidP="00557A40">
      <w:pPr>
        <w:pStyle w:val="5"/>
        <w:numPr>
          <w:ilvl w:val="3"/>
          <w:numId w:val="3"/>
        </w:numPr>
        <w:rPr>
          <w:del w:id="935" w:author="Charles guo" w:date="2017-06-13T18:05:00Z"/>
        </w:rPr>
      </w:pPr>
      <w:bookmarkStart w:id="936" w:name="_Toc485131055"/>
      <w:del w:id="937" w:author="Charles guo" w:date="2017-06-13T18:05:00Z">
        <w:r w:rsidRPr="00D92605" w:rsidDel="00DB04FA">
          <w:delText>Collaborative3DViewingwithAutoVueClient-V6R2013x.HF4</w:delText>
        </w:r>
        <w:bookmarkEnd w:id="936"/>
      </w:del>
    </w:p>
    <w:p w14:paraId="44B1D19D" w14:textId="51478A63" w:rsidR="00D92605" w:rsidDel="00DB04FA" w:rsidRDefault="00D92605" w:rsidP="00D92605">
      <w:pPr>
        <w:ind w:firstLine="420"/>
        <w:rPr>
          <w:del w:id="938" w:author="Charles guo" w:date="2017-06-13T18:05:00Z"/>
          <w:lang w:eastAsia="zh-CN"/>
        </w:rPr>
      </w:pPr>
      <w:del w:id="939" w:author="Charles guo" w:date="2017-06-13T18:05:00Z">
        <w:r w:rsidDel="00DB04FA">
          <w:rPr>
            <w:rFonts w:hint="eastAsia"/>
            <w:lang w:eastAsia="zh-CN"/>
          </w:rPr>
          <w:delText>解压缩后执行子目录</w:delText>
        </w:r>
        <w:r w:rsidDel="00DB04FA">
          <w:rPr>
            <w:rFonts w:hint="eastAsia"/>
            <w:lang w:eastAsia="zh-CN"/>
          </w:rPr>
          <w:delText>/1/setupv6.exe</w:delText>
        </w:r>
      </w:del>
    </w:p>
    <w:p w14:paraId="74C3421C" w14:textId="2AE51F1E" w:rsidR="00D92605" w:rsidDel="00DB04FA" w:rsidRDefault="00D92605" w:rsidP="00D92605">
      <w:pPr>
        <w:ind w:firstLine="420"/>
        <w:rPr>
          <w:del w:id="940" w:author="Charles guo" w:date="2017-06-13T18:05:00Z"/>
          <w:lang w:eastAsia="zh-CN"/>
        </w:rPr>
      </w:pPr>
      <w:del w:id="941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741E11DB" wp14:editId="409FEAAE">
              <wp:extent cx="3517900" cy="3486150"/>
              <wp:effectExtent l="19050" t="0" r="6350" b="0"/>
              <wp:docPr id="19" name="图片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17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17900" cy="34861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1CC105B" w14:textId="3BD48604" w:rsidR="00D92605" w:rsidDel="00DB04FA" w:rsidRDefault="00D92605" w:rsidP="00D92605">
      <w:pPr>
        <w:ind w:firstLine="420"/>
        <w:rPr>
          <w:del w:id="942" w:author="Charles guo" w:date="2017-06-13T18:05:00Z"/>
          <w:lang w:eastAsia="zh-CN"/>
        </w:rPr>
      </w:pPr>
      <w:del w:id="943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51FAF33F" wp14:editId="23529028">
              <wp:extent cx="5274310" cy="3835862"/>
              <wp:effectExtent l="19050" t="0" r="2540" b="0"/>
              <wp:docPr id="22" name="图片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2"/>
                      <pic:cNvPicPr>
                        <a:picLocks noChangeAspect="1" noChangeArrowheads="1"/>
                      </pic:cNvPicPr>
                    </pic:nvPicPr>
                    <pic:blipFill>
                      <a:blip r:embed="rId17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83586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C9C20FE" w14:textId="548CDB92" w:rsidR="00D92605" w:rsidDel="00DB04FA" w:rsidRDefault="00D92605" w:rsidP="00D92605">
      <w:pPr>
        <w:ind w:firstLine="420"/>
        <w:rPr>
          <w:del w:id="944" w:author="Charles guo" w:date="2017-06-13T18:05:00Z"/>
          <w:lang w:eastAsia="zh-CN"/>
        </w:rPr>
      </w:pPr>
      <w:del w:id="945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317100F6" wp14:editId="573E9A35">
              <wp:extent cx="5274310" cy="3028927"/>
              <wp:effectExtent l="19050" t="0" r="2540" b="0"/>
              <wp:docPr id="6" name="图片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"/>
                      <pic:cNvPicPr>
                        <a:picLocks noChangeAspect="1" noChangeArrowheads="1"/>
                      </pic:cNvPicPr>
                    </pic:nvPicPr>
                    <pic:blipFill>
                      <a:blip r:embed="rId17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892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CAA7103" w14:textId="2FE7FEB5" w:rsidR="00D92605" w:rsidDel="00DB04FA" w:rsidRDefault="00D92605" w:rsidP="00D92605">
      <w:pPr>
        <w:ind w:firstLine="420"/>
        <w:rPr>
          <w:del w:id="946" w:author="Charles guo" w:date="2017-06-13T18:05:00Z"/>
          <w:lang w:eastAsia="zh-CN"/>
        </w:rPr>
      </w:pPr>
      <w:del w:id="947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17AECFFA" wp14:editId="286D72CD">
              <wp:extent cx="5274310" cy="3056305"/>
              <wp:effectExtent l="19050" t="0" r="2540" b="0"/>
              <wp:docPr id="28" name="图片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8"/>
                      <pic:cNvPicPr>
                        <a:picLocks noChangeAspect="1" noChangeArrowheads="1"/>
                      </pic:cNvPicPr>
                    </pic:nvPicPr>
                    <pic:blipFill>
                      <a:blip r:embed="rId17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5630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1BE6E87" w14:textId="079CAD6F" w:rsidR="00D92605" w:rsidDel="00DB04FA" w:rsidRDefault="00D92605" w:rsidP="00D92605">
      <w:pPr>
        <w:ind w:firstLine="420"/>
        <w:rPr>
          <w:del w:id="948" w:author="Charles guo" w:date="2017-06-13T18:05:00Z"/>
          <w:lang w:eastAsia="zh-CN"/>
        </w:rPr>
      </w:pPr>
      <w:del w:id="949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09D9F92B" wp14:editId="0A38A02B">
              <wp:extent cx="5274310" cy="3078141"/>
              <wp:effectExtent l="19050" t="0" r="2540" b="0"/>
              <wp:docPr id="8" name="图片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"/>
                      <pic:cNvPicPr>
                        <a:picLocks noChangeAspect="1" noChangeArrowheads="1"/>
                      </pic:cNvPicPr>
                    </pic:nvPicPr>
                    <pic:blipFill>
                      <a:blip r:embed="rId179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7814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1A2F18E" w14:textId="37E931A3" w:rsidR="00453E85" w:rsidDel="00DB04FA" w:rsidRDefault="00453E85" w:rsidP="00D92605">
      <w:pPr>
        <w:ind w:firstLine="420"/>
        <w:rPr>
          <w:del w:id="950" w:author="Charles guo" w:date="2017-06-13T18:05:00Z"/>
          <w:lang w:eastAsia="zh-CN"/>
        </w:rPr>
      </w:pPr>
      <w:del w:id="951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39655847" wp14:editId="7FF880A5">
              <wp:extent cx="5274310" cy="3030415"/>
              <wp:effectExtent l="19050" t="0" r="2540" b="0"/>
              <wp:docPr id="34" name="图片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"/>
                      <pic:cNvPicPr>
                        <a:picLocks noChangeAspect="1" noChangeArrowheads="1"/>
                      </pic:cNvPicPr>
                    </pic:nvPicPr>
                    <pic:blipFill>
                      <a:blip r:embed="rId18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04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7319BD7C" w14:textId="4C8B9A71" w:rsidR="00453E85" w:rsidDel="00DB04FA" w:rsidRDefault="00453E85" w:rsidP="00557A40">
      <w:pPr>
        <w:pStyle w:val="5"/>
        <w:numPr>
          <w:ilvl w:val="3"/>
          <w:numId w:val="3"/>
        </w:numPr>
        <w:rPr>
          <w:del w:id="952" w:author="Charles guo" w:date="2017-06-13T18:05:00Z"/>
        </w:rPr>
      </w:pPr>
      <w:bookmarkStart w:id="953" w:name="_Toc485131056"/>
      <w:del w:id="954" w:author="Charles guo" w:date="2017-06-13T18:05:00Z">
        <w:r w:rsidRPr="00453E85" w:rsidDel="00DB04FA">
          <w:delText>LibraryCentral-V6R2013x.HF16</w:delText>
        </w:r>
        <w:bookmarkEnd w:id="953"/>
      </w:del>
    </w:p>
    <w:p w14:paraId="3D872347" w14:textId="4E7939CE" w:rsidR="00453E85" w:rsidDel="00DB04FA" w:rsidRDefault="00453E85" w:rsidP="00453E85">
      <w:pPr>
        <w:pStyle w:val="a6"/>
        <w:ind w:left="425"/>
        <w:rPr>
          <w:del w:id="955" w:author="Charles guo" w:date="2017-06-13T18:05:00Z"/>
          <w:lang w:eastAsia="zh-CN"/>
        </w:rPr>
      </w:pPr>
      <w:del w:id="956" w:author="Charles guo" w:date="2017-06-13T18:05:00Z">
        <w:r w:rsidDel="00DB04FA">
          <w:rPr>
            <w:rFonts w:hint="eastAsia"/>
            <w:lang w:eastAsia="zh-CN"/>
          </w:rPr>
          <w:delText>解压缩后执行子目录</w:delText>
        </w:r>
        <w:r w:rsidDel="00DB04FA">
          <w:rPr>
            <w:rFonts w:hint="eastAsia"/>
            <w:lang w:eastAsia="zh-CN"/>
          </w:rPr>
          <w:delText>/1/setupv6.exe</w:delText>
        </w:r>
      </w:del>
    </w:p>
    <w:p w14:paraId="04611D8F" w14:textId="1A8FD80A" w:rsidR="00453E85" w:rsidDel="00DB04FA" w:rsidRDefault="00453E85" w:rsidP="00453E85">
      <w:pPr>
        <w:pStyle w:val="a6"/>
        <w:ind w:left="425"/>
        <w:rPr>
          <w:del w:id="957" w:author="Charles guo" w:date="2017-06-13T18:05:00Z"/>
          <w:lang w:eastAsia="zh-CN"/>
        </w:rPr>
      </w:pPr>
      <w:del w:id="958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7B6C2682" wp14:editId="7F0E5111">
              <wp:extent cx="3517900" cy="3486150"/>
              <wp:effectExtent l="19050" t="0" r="6350" b="0"/>
              <wp:docPr id="11" name="图片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17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17900" cy="34861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CB7A45C" w14:textId="6519DBE7" w:rsidR="00453E85" w:rsidDel="00DB04FA" w:rsidRDefault="00E621EA" w:rsidP="00453E85">
      <w:pPr>
        <w:pStyle w:val="a6"/>
        <w:ind w:left="425"/>
        <w:rPr>
          <w:del w:id="959" w:author="Charles guo" w:date="2017-06-13T18:05:00Z"/>
          <w:lang w:eastAsia="zh-CN"/>
        </w:rPr>
      </w:pPr>
      <w:del w:id="960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63490584" wp14:editId="03657B0A">
              <wp:extent cx="5274310" cy="3036371"/>
              <wp:effectExtent l="19050" t="0" r="2540" b="0"/>
              <wp:docPr id="14" name="图片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3"/>
                      <pic:cNvPicPr>
                        <a:picLocks noChangeAspect="1" noChangeArrowheads="1"/>
                      </pic:cNvPicPr>
                    </pic:nvPicPr>
                    <pic:blipFill>
                      <a:blip r:embed="rId18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637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C2913BF" w14:textId="55FF5C4B" w:rsidR="00453E85" w:rsidDel="00DB04FA" w:rsidRDefault="00E621EA" w:rsidP="00453E85">
      <w:pPr>
        <w:pStyle w:val="a6"/>
        <w:ind w:left="425"/>
        <w:rPr>
          <w:del w:id="961" w:author="Charles guo" w:date="2017-06-13T18:05:00Z"/>
          <w:lang w:eastAsia="zh-CN"/>
        </w:rPr>
      </w:pPr>
      <w:del w:id="962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672DD931" wp14:editId="64F20D3B">
              <wp:extent cx="5274310" cy="3023009"/>
              <wp:effectExtent l="19050" t="0" r="2540" b="0"/>
              <wp:docPr id="12" name="图片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0"/>
                      <pic:cNvPicPr>
                        <a:picLocks noChangeAspect="1" noChangeArrowheads="1"/>
                      </pic:cNvPicPr>
                    </pic:nvPicPr>
                    <pic:blipFill>
                      <a:blip r:embed="rId18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300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EE75450" w14:textId="280DFE30" w:rsidR="00E621EA" w:rsidDel="00DB04FA" w:rsidRDefault="00E621EA" w:rsidP="00453E85">
      <w:pPr>
        <w:pStyle w:val="a6"/>
        <w:ind w:left="425"/>
        <w:rPr>
          <w:del w:id="963" w:author="Charles guo" w:date="2017-06-13T18:05:00Z"/>
          <w:lang w:eastAsia="zh-CN"/>
        </w:rPr>
      </w:pPr>
      <w:del w:id="964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34F287DF" wp14:editId="57533E04">
              <wp:extent cx="5274310" cy="3028927"/>
              <wp:effectExtent l="19050" t="0" r="2540" b="0"/>
              <wp:docPr id="17" name="图片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6"/>
                      <pic:cNvPicPr>
                        <a:picLocks noChangeAspect="1" noChangeArrowheads="1"/>
                      </pic:cNvPicPr>
                    </pic:nvPicPr>
                    <pic:blipFill>
                      <a:blip r:embed="rId18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892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6B9A574D" w14:textId="03322A3E" w:rsidR="00E621EA" w:rsidDel="00DB04FA" w:rsidRDefault="00E621EA" w:rsidP="00453E85">
      <w:pPr>
        <w:pStyle w:val="a6"/>
        <w:ind w:left="425"/>
        <w:rPr>
          <w:del w:id="965" w:author="Charles guo" w:date="2017-06-13T18:05:00Z"/>
          <w:lang w:eastAsia="zh-CN"/>
        </w:rPr>
      </w:pPr>
      <w:del w:id="966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2F7F0EA6" wp14:editId="3861BF10">
              <wp:extent cx="5274310" cy="3013891"/>
              <wp:effectExtent l="19050" t="0" r="2540" b="0"/>
              <wp:docPr id="18" name="图片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9"/>
                      <pic:cNvPicPr>
                        <a:picLocks noChangeAspect="1" noChangeArrowheads="1"/>
                      </pic:cNvPicPr>
                    </pic:nvPicPr>
                    <pic:blipFill>
                      <a:blip r:embed="rId18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1389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B1427CD" w14:textId="4547B42B" w:rsidR="00E621EA" w:rsidDel="00DB04FA" w:rsidRDefault="00E621EA" w:rsidP="00453E85">
      <w:pPr>
        <w:pStyle w:val="a6"/>
        <w:ind w:left="425"/>
        <w:rPr>
          <w:del w:id="967" w:author="Charles guo" w:date="2017-06-13T18:05:00Z"/>
          <w:lang w:eastAsia="zh-CN"/>
        </w:rPr>
      </w:pPr>
      <w:del w:id="968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18EB8A9A" wp14:editId="1F30FBDB">
              <wp:extent cx="5274310" cy="3043765"/>
              <wp:effectExtent l="19050" t="0" r="2540" b="0"/>
              <wp:docPr id="20" name="图片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2"/>
                      <pic:cNvPicPr>
                        <a:picLocks noChangeAspect="1" noChangeArrowheads="1"/>
                      </pic:cNvPicPr>
                    </pic:nvPicPr>
                    <pic:blipFill>
                      <a:blip r:embed="rId18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37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6F479CA4" w14:textId="4C1C55DC" w:rsidR="00E621EA" w:rsidDel="00DB04FA" w:rsidRDefault="00E621EA" w:rsidP="00453E85">
      <w:pPr>
        <w:pStyle w:val="a6"/>
        <w:ind w:left="425"/>
        <w:rPr>
          <w:del w:id="969" w:author="Charles guo" w:date="2017-06-13T18:05:00Z"/>
          <w:lang w:eastAsia="zh-CN"/>
        </w:rPr>
      </w:pPr>
    </w:p>
    <w:p w14:paraId="2951301F" w14:textId="5F6A594C" w:rsidR="00E621EA" w:rsidDel="00DB04FA" w:rsidRDefault="00E621EA" w:rsidP="00557A40">
      <w:pPr>
        <w:pStyle w:val="5"/>
        <w:numPr>
          <w:ilvl w:val="3"/>
          <w:numId w:val="3"/>
        </w:numPr>
        <w:rPr>
          <w:del w:id="970" w:author="Charles guo" w:date="2017-06-13T18:05:00Z"/>
        </w:rPr>
      </w:pPr>
      <w:bookmarkStart w:id="971" w:name="_Toc485131057"/>
      <w:del w:id="972" w:author="Charles guo" w:date="2017-06-13T18:05:00Z">
        <w:r w:rsidRPr="00E621EA" w:rsidDel="00DB04FA">
          <w:delText>EngineeringCentral-V6R2013x.HF20</w:delText>
        </w:r>
        <w:bookmarkEnd w:id="971"/>
      </w:del>
    </w:p>
    <w:p w14:paraId="2AAFE882" w14:textId="119B2292" w:rsidR="00E621EA" w:rsidDel="00DB04FA" w:rsidRDefault="00E621EA" w:rsidP="00E621EA">
      <w:pPr>
        <w:pStyle w:val="a6"/>
        <w:ind w:left="425"/>
        <w:rPr>
          <w:del w:id="973" w:author="Charles guo" w:date="2017-06-13T18:05:00Z"/>
          <w:lang w:eastAsia="zh-CN"/>
        </w:rPr>
      </w:pPr>
      <w:del w:id="974" w:author="Charles guo" w:date="2017-06-13T18:05:00Z">
        <w:r w:rsidDel="00DB04FA">
          <w:rPr>
            <w:rFonts w:hint="eastAsia"/>
            <w:lang w:eastAsia="zh-CN"/>
          </w:rPr>
          <w:delText>解压缩后执行子目录</w:delText>
        </w:r>
        <w:r w:rsidDel="00DB04FA">
          <w:rPr>
            <w:rFonts w:hint="eastAsia"/>
            <w:lang w:eastAsia="zh-CN"/>
          </w:rPr>
          <w:delText>/1/setupv6.exe</w:delText>
        </w:r>
      </w:del>
    </w:p>
    <w:p w14:paraId="39779580" w14:textId="51A70E97" w:rsidR="00E621EA" w:rsidDel="00DB04FA" w:rsidRDefault="00E621EA" w:rsidP="00E621EA">
      <w:pPr>
        <w:pStyle w:val="a6"/>
        <w:ind w:left="425"/>
        <w:rPr>
          <w:del w:id="975" w:author="Charles guo" w:date="2017-06-13T18:05:00Z"/>
          <w:lang w:eastAsia="zh-CN"/>
        </w:rPr>
      </w:pPr>
      <w:del w:id="976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353AC618" wp14:editId="2ACE4FC7">
              <wp:extent cx="3517900" cy="3486150"/>
              <wp:effectExtent l="19050" t="0" r="6350" b="0"/>
              <wp:docPr id="21" name="图片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17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17900" cy="34861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3BAF13E9" w14:textId="475EA15C" w:rsidR="00E621EA" w:rsidDel="00DB04FA" w:rsidRDefault="00E621EA" w:rsidP="00E621EA">
      <w:pPr>
        <w:pStyle w:val="a6"/>
        <w:ind w:left="425"/>
        <w:rPr>
          <w:del w:id="977" w:author="Charles guo" w:date="2017-06-13T18:05:00Z"/>
          <w:lang w:eastAsia="zh-CN"/>
        </w:rPr>
      </w:pPr>
      <w:del w:id="978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47D73C97" wp14:editId="273C48A5">
              <wp:extent cx="5274310" cy="3022162"/>
              <wp:effectExtent l="19050" t="0" r="2540" b="0"/>
              <wp:docPr id="23" name="图片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5"/>
                      <pic:cNvPicPr>
                        <a:picLocks noChangeAspect="1" noChangeArrowheads="1"/>
                      </pic:cNvPicPr>
                    </pic:nvPicPr>
                    <pic:blipFill>
                      <a:blip r:embed="rId18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216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69BA544" w14:textId="35BD7370" w:rsidR="00E621EA" w:rsidDel="00DB04FA" w:rsidRDefault="00E621EA" w:rsidP="00E621EA">
      <w:pPr>
        <w:pStyle w:val="a6"/>
        <w:ind w:left="425"/>
        <w:rPr>
          <w:del w:id="979" w:author="Charles guo" w:date="2017-06-13T18:05:00Z"/>
          <w:lang w:eastAsia="zh-CN"/>
        </w:rPr>
      </w:pPr>
      <w:del w:id="980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4EBBA8F9" wp14:editId="104E39CB">
              <wp:extent cx="5274310" cy="3028812"/>
              <wp:effectExtent l="19050" t="0" r="2540" b="0"/>
              <wp:docPr id="24" name="图片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8"/>
                      <pic:cNvPicPr>
                        <a:picLocks noChangeAspect="1" noChangeArrowheads="1"/>
                      </pic:cNvPicPr>
                    </pic:nvPicPr>
                    <pic:blipFill>
                      <a:blip r:embed="rId18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881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C1FF074" w14:textId="5F749C7B" w:rsidR="00E621EA" w:rsidDel="00DB04FA" w:rsidRDefault="00E621EA" w:rsidP="00E621EA">
      <w:pPr>
        <w:pStyle w:val="a6"/>
        <w:ind w:left="425"/>
        <w:rPr>
          <w:del w:id="981" w:author="Charles guo" w:date="2017-06-13T18:05:00Z"/>
          <w:lang w:eastAsia="zh-CN"/>
        </w:rPr>
      </w:pPr>
      <w:del w:id="982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240BD25A" wp14:editId="7491839C">
              <wp:extent cx="5274310" cy="3023009"/>
              <wp:effectExtent l="19050" t="0" r="2540" b="0"/>
              <wp:docPr id="26" name="图片 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"/>
                      <pic:cNvPicPr>
                        <a:picLocks noChangeAspect="1" noChangeArrowheads="1"/>
                      </pic:cNvPicPr>
                    </pic:nvPicPr>
                    <pic:blipFill>
                      <a:blip r:embed="rId18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300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058684F" w14:textId="231593CA" w:rsidR="00E621EA" w:rsidDel="00DB04FA" w:rsidRDefault="00E621EA" w:rsidP="00E621EA">
      <w:pPr>
        <w:pStyle w:val="a6"/>
        <w:ind w:left="425"/>
        <w:rPr>
          <w:del w:id="983" w:author="Charles guo" w:date="2017-06-13T18:05:00Z"/>
          <w:lang w:eastAsia="zh-CN"/>
        </w:rPr>
      </w:pPr>
      <w:del w:id="984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0D72EB5D" wp14:editId="0CBC13A6">
              <wp:extent cx="5274310" cy="3046470"/>
              <wp:effectExtent l="19050" t="0" r="2540" b="0"/>
              <wp:docPr id="29" name="图片 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4"/>
                      <pic:cNvPicPr>
                        <a:picLocks noChangeAspect="1" noChangeArrowheads="1"/>
                      </pic:cNvPicPr>
                    </pic:nvPicPr>
                    <pic:blipFill>
                      <a:blip r:embed="rId189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64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6AA67431" w14:textId="7CF7043D" w:rsidR="003C2952" w:rsidDel="00DB04FA" w:rsidRDefault="003C2952" w:rsidP="00E621EA">
      <w:pPr>
        <w:pStyle w:val="a6"/>
        <w:ind w:left="425"/>
        <w:rPr>
          <w:del w:id="985" w:author="Charles guo" w:date="2017-06-13T18:05:00Z"/>
          <w:lang w:eastAsia="zh-CN"/>
        </w:rPr>
      </w:pPr>
      <w:del w:id="986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264A7803" wp14:editId="11EAC11E">
              <wp:extent cx="5274310" cy="3060618"/>
              <wp:effectExtent l="19050" t="0" r="2540" b="0"/>
              <wp:docPr id="67" name="图片 6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7"/>
                      <pic:cNvPicPr>
                        <a:picLocks noChangeAspect="1" noChangeArrowheads="1"/>
                      </pic:cNvPicPr>
                    </pic:nvPicPr>
                    <pic:blipFill>
                      <a:blip r:embed="rId19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6061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EC45F4F" w14:textId="70160C9B" w:rsidR="003C2952" w:rsidDel="00DB04FA" w:rsidRDefault="003C2952" w:rsidP="00E621EA">
      <w:pPr>
        <w:pStyle w:val="a6"/>
        <w:ind w:left="425"/>
        <w:rPr>
          <w:del w:id="987" w:author="Charles guo" w:date="2017-06-13T18:05:00Z"/>
          <w:lang w:eastAsia="zh-CN"/>
        </w:rPr>
      </w:pPr>
    </w:p>
    <w:p w14:paraId="1E891592" w14:textId="1211485C" w:rsidR="003C2952" w:rsidRPr="00E621EA" w:rsidDel="00DB04FA" w:rsidRDefault="003C2952" w:rsidP="00557A40">
      <w:pPr>
        <w:pStyle w:val="5"/>
        <w:numPr>
          <w:ilvl w:val="3"/>
          <w:numId w:val="3"/>
        </w:numPr>
        <w:rPr>
          <w:del w:id="988" w:author="Charles guo" w:date="2017-06-13T18:05:00Z"/>
        </w:rPr>
      </w:pPr>
      <w:bookmarkStart w:id="989" w:name="_Toc485131058"/>
      <w:del w:id="990" w:author="Charles guo" w:date="2017-06-13T18:05:00Z">
        <w:r w:rsidRPr="003C2952" w:rsidDel="00DB04FA">
          <w:delText>DesignerCentralFoundation-V6R2013x.HF22</w:delText>
        </w:r>
        <w:bookmarkEnd w:id="989"/>
      </w:del>
    </w:p>
    <w:p w14:paraId="0C0D3A8A" w14:textId="7618D9B8" w:rsidR="003C2952" w:rsidDel="00DB04FA" w:rsidRDefault="003C2952" w:rsidP="003C2952">
      <w:pPr>
        <w:pStyle w:val="a6"/>
        <w:ind w:left="425"/>
        <w:rPr>
          <w:del w:id="991" w:author="Charles guo" w:date="2017-06-13T18:05:00Z"/>
          <w:lang w:eastAsia="zh-CN"/>
        </w:rPr>
      </w:pPr>
      <w:del w:id="992" w:author="Charles guo" w:date="2017-06-13T18:05:00Z">
        <w:r w:rsidDel="00DB04FA">
          <w:rPr>
            <w:rFonts w:hint="eastAsia"/>
            <w:lang w:eastAsia="zh-CN"/>
          </w:rPr>
          <w:delText>解压缩后执行子目录</w:delText>
        </w:r>
        <w:r w:rsidDel="00DB04FA">
          <w:rPr>
            <w:rFonts w:hint="eastAsia"/>
            <w:lang w:eastAsia="zh-CN"/>
          </w:rPr>
          <w:delText>/1/setupv6.exe</w:delText>
        </w:r>
      </w:del>
    </w:p>
    <w:p w14:paraId="728B71F5" w14:textId="744D4905" w:rsidR="00E621EA" w:rsidDel="00DB04FA" w:rsidRDefault="003C2952" w:rsidP="003C2952">
      <w:pPr>
        <w:pStyle w:val="a6"/>
        <w:ind w:left="425"/>
        <w:rPr>
          <w:del w:id="993" w:author="Charles guo" w:date="2017-06-13T18:05:00Z"/>
          <w:lang w:eastAsia="zh-CN"/>
        </w:rPr>
      </w:pPr>
      <w:del w:id="994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75FF4DF3" wp14:editId="5E5E4A01">
              <wp:extent cx="3517900" cy="3486150"/>
              <wp:effectExtent l="19050" t="0" r="6350" b="0"/>
              <wp:docPr id="30" name="图片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17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17900" cy="34861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6A9FBC30" w14:textId="09E9C94F" w:rsidR="003C2952" w:rsidDel="00DB04FA" w:rsidRDefault="003C2952" w:rsidP="003C2952">
      <w:pPr>
        <w:pStyle w:val="a6"/>
        <w:ind w:left="425"/>
        <w:rPr>
          <w:del w:id="995" w:author="Charles guo" w:date="2017-06-13T18:05:00Z"/>
          <w:lang w:eastAsia="zh-CN"/>
        </w:rPr>
      </w:pPr>
      <w:del w:id="996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6249E366" wp14:editId="47A5B47E">
              <wp:extent cx="5274310" cy="3059100"/>
              <wp:effectExtent l="19050" t="0" r="2540" b="0"/>
              <wp:docPr id="32" name="图片 7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0"/>
                      <pic:cNvPicPr>
                        <a:picLocks noChangeAspect="1" noChangeArrowheads="1"/>
                      </pic:cNvPicPr>
                    </pic:nvPicPr>
                    <pic:blipFill>
                      <a:blip r:embed="rId19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591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D0364C4" w14:textId="4C8B412E" w:rsidR="003C2952" w:rsidDel="00DB04FA" w:rsidRDefault="003C2952" w:rsidP="003C2952">
      <w:pPr>
        <w:pStyle w:val="a6"/>
        <w:ind w:left="425"/>
        <w:rPr>
          <w:del w:id="997" w:author="Charles guo" w:date="2017-06-13T18:05:00Z"/>
          <w:lang w:eastAsia="zh-CN"/>
        </w:rPr>
      </w:pPr>
      <w:del w:id="998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3B0A29F4" wp14:editId="0FF849DD">
              <wp:extent cx="5274310" cy="3046470"/>
              <wp:effectExtent l="19050" t="0" r="2540" b="0"/>
              <wp:docPr id="33" name="图片 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3"/>
                      <pic:cNvPicPr>
                        <a:picLocks noChangeAspect="1" noChangeArrowheads="1"/>
                      </pic:cNvPicPr>
                    </pic:nvPicPr>
                    <pic:blipFill>
                      <a:blip r:embed="rId19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64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63D792F" w14:textId="51EF8DC2" w:rsidR="003C2952" w:rsidDel="00DB04FA" w:rsidRDefault="003C2952" w:rsidP="003C2952">
      <w:pPr>
        <w:pStyle w:val="a6"/>
        <w:ind w:left="425"/>
        <w:rPr>
          <w:del w:id="999" w:author="Charles guo" w:date="2017-06-13T18:05:00Z"/>
          <w:lang w:eastAsia="zh-CN"/>
        </w:rPr>
      </w:pPr>
      <w:del w:id="1000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43365D0E" wp14:editId="179CBDA7">
              <wp:extent cx="5274310" cy="3024715"/>
              <wp:effectExtent l="19050" t="0" r="2540" b="0"/>
              <wp:docPr id="35" name="图片 7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6"/>
                      <pic:cNvPicPr>
                        <a:picLocks noChangeAspect="1" noChangeArrowheads="1"/>
                      </pic:cNvPicPr>
                    </pic:nvPicPr>
                    <pic:blipFill>
                      <a:blip r:embed="rId19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4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F5EF2F1" w14:textId="328D0657" w:rsidR="003C2952" w:rsidDel="00DB04FA" w:rsidRDefault="003C2952" w:rsidP="003C2952">
      <w:pPr>
        <w:pStyle w:val="a6"/>
        <w:ind w:left="425"/>
        <w:rPr>
          <w:del w:id="1001" w:author="Charles guo" w:date="2017-06-13T18:05:00Z"/>
          <w:lang w:eastAsia="zh-CN"/>
        </w:rPr>
      </w:pPr>
      <w:del w:id="1002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732461CB" wp14:editId="55C89671">
              <wp:extent cx="5274310" cy="3018887"/>
              <wp:effectExtent l="19050" t="0" r="2540" b="0"/>
              <wp:docPr id="36" name="图片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"/>
                      <pic:cNvPicPr>
                        <a:picLocks noChangeAspect="1" noChangeArrowheads="1"/>
                      </pic:cNvPicPr>
                    </pic:nvPicPr>
                    <pic:blipFill>
                      <a:blip r:embed="rId19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1888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89ACC7C" w14:textId="6265DF89" w:rsidR="003C2952" w:rsidDel="00DB04FA" w:rsidRDefault="003C2952" w:rsidP="003C2952">
      <w:pPr>
        <w:pStyle w:val="a6"/>
        <w:ind w:left="425"/>
        <w:rPr>
          <w:del w:id="1003" w:author="Charles guo" w:date="2017-06-13T18:05:00Z"/>
          <w:lang w:eastAsia="zh-CN"/>
        </w:rPr>
      </w:pPr>
      <w:del w:id="1004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0B4043E5" wp14:editId="3B796FAC">
              <wp:extent cx="5274310" cy="3052317"/>
              <wp:effectExtent l="19050" t="0" r="2540" b="0"/>
              <wp:docPr id="47" name="图片 8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2"/>
                      <pic:cNvPicPr>
                        <a:picLocks noChangeAspect="1" noChangeArrowheads="1"/>
                      </pic:cNvPicPr>
                    </pic:nvPicPr>
                    <pic:blipFill>
                      <a:blip r:embed="rId19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5231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75A38F14" w14:textId="0A379C8F" w:rsidR="003C2952" w:rsidDel="00DB04FA" w:rsidRDefault="003C2952" w:rsidP="003C2952">
      <w:pPr>
        <w:pStyle w:val="a6"/>
        <w:ind w:left="425"/>
        <w:rPr>
          <w:del w:id="1005" w:author="Charles guo" w:date="2017-06-13T18:05:00Z"/>
          <w:lang w:eastAsia="zh-CN"/>
        </w:rPr>
      </w:pPr>
    </w:p>
    <w:p w14:paraId="1EB4F0E6" w14:textId="01412920" w:rsidR="003C2952" w:rsidDel="00DB04FA" w:rsidRDefault="003C2952" w:rsidP="00557A40">
      <w:pPr>
        <w:pStyle w:val="5"/>
        <w:numPr>
          <w:ilvl w:val="3"/>
          <w:numId w:val="3"/>
        </w:numPr>
        <w:rPr>
          <w:del w:id="1006" w:author="Charles guo" w:date="2017-06-13T18:05:00Z"/>
        </w:rPr>
      </w:pPr>
      <w:bookmarkStart w:id="1007" w:name="_Toc485131059"/>
      <w:del w:id="1008" w:author="Charles guo" w:date="2017-06-13T18:05:00Z">
        <w:r w:rsidRPr="003C2952" w:rsidDel="00DB04FA">
          <w:delText>IntegrationExchangeFramework-V6R2013x.HF22</w:delText>
        </w:r>
        <w:bookmarkEnd w:id="1007"/>
      </w:del>
    </w:p>
    <w:p w14:paraId="1E8A5A22" w14:textId="5177533E" w:rsidR="00E00469" w:rsidDel="00DB04FA" w:rsidRDefault="00E00469" w:rsidP="00E00469">
      <w:pPr>
        <w:pStyle w:val="a6"/>
        <w:ind w:left="425"/>
        <w:rPr>
          <w:del w:id="1009" w:author="Charles guo" w:date="2017-06-13T18:05:00Z"/>
          <w:lang w:eastAsia="zh-CN"/>
        </w:rPr>
      </w:pPr>
      <w:del w:id="1010" w:author="Charles guo" w:date="2017-06-13T18:05:00Z">
        <w:r w:rsidDel="00DB04FA">
          <w:rPr>
            <w:rFonts w:hint="eastAsia"/>
            <w:lang w:eastAsia="zh-CN"/>
          </w:rPr>
          <w:delText>解压缩后执行子目录</w:delText>
        </w:r>
        <w:r w:rsidDel="00DB04FA">
          <w:rPr>
            <w:rFonts w:hint="eastAsia"/>
            <w:lang w:eastAsia="zh-CN"/>
          </w:rPr>
          <w:delText>/1/setupv6.exe</w:delText>
        </w:r>
      </w:del>
    </w:p>
    <w:p w14:paraId="3CB09521" w14:textId="38411747" w:rsidR="003C2952" w:rsidDel="00DB04FA" w:rsidRDefault="00E00469" w:rsidP="00E00469">
      <w:pPr>
        <w:pStyle w:val="a6"/>
        <w:ind w:left="425"/>
        <w:rPr>
          <w:del w:id="1011" w:author="Charles guo" w:date="2017-06-13T18:05:00Z"/>
          <w:lang w:eastAsia="zh-CN"/>
        </w:rPr>
      </w:pPr>
      <w:del w:id="1012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3CBDFE43" wp14:editId="5FD035F1">
              <wp:extent cx="3517900" cy="3486150"/>
              <wp:effectExtent l="19050" t="0" r="6350" b="0"/>
              <wp:docPr id="48" name="图片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17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17900" cy="34861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D55F777" w14:textId="11E60494" w:rsidR="00E00469" w:rsidDel="00DB04FA" w:rsidRDefault="00E00469" w:rsidP="00E00469">
      <w:pPr>
        <w:pStyle w:val="a6"/>
        <w:ind w:left="425"/>
        <w:rPr>
          <w:del w:id="1013" w:author="Charles guo" w:date="2017-06-13T18:05:00Z"/>
          <w:lang w:eastAsia="zh-CN"/>
        </w:rPr>
      </w:pPr>
      <w:del w:id="1014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51B24414" wp14:editId="3EEA91D3">
              <wp:extent cx="5274310" cy="3032147"/>
              <wp:effectExtent l="19050" t="0" r="2540" b="0"/>
              <wp:docPr id="96" name="图片 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5"/>
                      <pic:cNvPicPr>
                        <a:picLocks noChangeAspect="1" noChangeArrowheads="1"/>
                      </pic:cNvPicPr>
                    </pic:nvPicPr>
                    <pic:blipFill>
                      <a:blip r:embed="rId19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21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6038053" w14:textId="41EE16D1" w:rsidR="00E00469" w:rsidDel="00DB04FA" w:rsidRDefault="00E00469" w:rsidP="00E00469">
      <w:pPr>
        <w:pStyle w:val="a6"/>
        <w:ind w:left="425"/>
        <w:rPr>
          <w:del w:id="1015" w:author="Charles guo" w:date="2017-06-13T18:05:00Z"/>
          <w:lang w:eastAsia="zh-CN"/>
        </w:rPr>
      </w:pPr>
      <w:del w:id="1016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47E92E55" wp14:editId="57A3552F">
              <wp:extent cx="5274310" cy="3056305"/>
              <wp:effectExtent l="19050" t="0" r="2540" b="0"/>
              <wp:docPr id="98" name="图片 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8"/>
                      <pic:cNvPicPr>
                        <a:picLocks noChangeAspect="1" noChangeArrowheads="1"/>
                      </pic:cNvPicPr>
                    </pic:nvPicPr>
                    <pic:blipFill>
                      <a:blip r:embed="rId19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5630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F5EBFCE" w14:textId="3CCA08D1" w:rsidR="00E00469" w:rsidDel="00DB04FA" w:rsidRDefault="00E00469" w:rsidP="00E00469">
      <w:pPr>
        <w:pStyle w:val="a6"/>
        <w:ind w:left="425"/>
        <w:rPr>
          <w:del w:id="1017" w:author="Charles guo" w:date="2017-06-13T18:05:00Z"/>
          <w:lang w:eastAsia="zh-CN"/>
        </w:rPr>
      </w:pPr>
      <w:del w:id="1018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3007D1E7" wp14:editId="370C5EFD">
              <wp:extent cx="5274310" cy="3093472"/>
              <wp:effectExtent l="19050" t="0" r="2540" b="0"/>
              <wp:docPr id="99" name="图片 9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1"/>
                      <pic:cNvPicPr>
                        <a:picLocks noChangeAspect="1" noChangeArrowheads="1"/>
                      </pic:cNvPicPr>
                    </pic:nvPicPr>
                    <pic:blipFill>
                      <a:blip r:embed="rId19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9347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0F0F889" w14:textId="00E1977B" w:rsidR="00E00469" w:rsidDel="00DB04FA" w:rsidRDefault="00E00469" w:rsidP="00E00469">
      <w:pPr>
        <w:pStyle w:val="a6"/>
        <w:ind w:left="425"/>
        <w:rPr>
          <w:del w:id="1019" w:author="Charles guo" w:date="2017-06-13T18:05:00Z"/>
          <w:lang w:eastAsia="zh-CN"/>
        </w:rPr>
      </w:pPr>
      <w:del w:id="1020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70A4E21B" wp14:editId="0083099E">
              <wp:extent cx="5274310" cy="3060618"/>
              <wp:effectExtent l="19050" t="0" r="2540" b="0"/>
              <wp:docPr id="101" name="图片 9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4"/>
                      <pic:cNvPicPr>
                        <a:picLocks noChangeAspect="1" noChangeArrowheads="1"/>
                      </pic:cNvPicPr>
                    </pic:nvPicPr>
                    <pic:blipFill>
                      <a:blip r:embed="rId199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6061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777B6A2C" w14:textId="1E8B6DBF" w:rsidR="00E00469" w:rsidDel="00DB04FA" w:rsidRDefault="00E00469" w:rsidP="00E00469">
      <w:pPr>
        <w:pStyle w:val="a6"/>
        <w:ind w:left="425"/>
        <w:rPr>
          <w:del w:id="1021" w:author="Charles guo" w:date="2017-06-13T18:05:00Z"/>
          <w:lang w:eastAsia="zh-CN"/>
        </w:rPr>
      </w:pPr>
      <w:del w:id="1022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3E14A3C7" wp14:editId="38DBD7AB">
              <wp:extent cx="5274310" cy="3008051"/>
              <wp:effectExtent l="19050" t="0" r="2540" b="0"/>
              <wp:docPr id="102" name="图片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7"/>
                      <pic:cNvPicPr>
                        <a:picLocks noChangeAspect="1" noChangeArrowheads="1"/>
                      </pic:cNvPicPr>
                    </pic:nvPicPr>
                    <pic:blipFill>
                      <a:blip r:embed="rId20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0805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4A501FC" w14:textId="3E0D6CE2" w:rsidR="00E00469" w:rsidDel="00DB04FA" w:rsidRDefault="00E00469" w:rsidP="00E00469">
      <w:pPr>
        <w:pStyle w:val="a6"/>
        <w:ind w:left="425"/>
        <w:rPr>
          <w:del w:id="1023" w:author="Charles guo" w:date="2017-06-13T18:05:00Z"/>
          <w:lang w:eastAsia="zh-CN"/>
        </w:rPr>
      </w:pPr>
    </w:p>
    <w:p w14:paraId="5949FEE1" w14:textId="1D4ED09C" w:rsidR="00E00469" w:rsidDel="00DB04FA" w:rsidRDefault="00E00469" w:rsidP="00557A40">
      <w:pPr>
        <w:pStyle w:val="5"/>
        <w:numPr>
          <w:ilvl w:val="3"/>
          <w:numId w:val="3"/>
        </w:numPr>
        <w:rPr>
          <w:del w:id="1024" w:author="Charles guo" w:date="2017-06-13T18:05:00Z"/>
        </w:rPr>
      </w:pPr>
      <w:bookmarkStart w:id="1025" w:name="_Toc485131060"/>
      <w:del w:id="1026" w:author="Charles guo" w:date="2017-06-13T18:05:00Z">
        <w:r w:rsidRPr="00E00469" w:rsidDel="00DB04FA">
          <w:delText>CollaborativeDesignforSolidWorksServer-V6R2013x.HF5</w:delText>
        </w:r>
        <w:bookmarkEnd w:id="1025"/>
      </w:del>
    </w:p>
    <w:p w14:paraId="06C3F1E2" w14:textId="1212481C" w:rsidR="00E00469" w:rsidDel="00DB04FA" w:rsidRDefault="00E00469" w:rsidP="00E00469">
      <w:pPr>
        <w:pStyle w:val="a6"/>
        <w:ind w:left="425"/>
        <w:rPr>
          <w:del w:id="1027" w:author="Charles guo" w:date="2017-06-13T18:05:00Z"/>
          <w:lang w:eastAsia="zh-CN"/>
        </w:rPr>
      </w:pPr>
      <w:del w:id="1028" w:author="Charles guo" w:date="2017-06-13T18:05:00Z">
        <w:r w:rsidDel="00DB04FA">
          <w:rPr>
            <w:rFonts w:hint="eastAsia"/>
            <w:lang w:eastAsia="zh-CN"/>
          </w:rPr>
          <w:delText>解压缩后执行子目录</w:delText>
        </w:r>
        <w:r w:rsidDel="00DB04FA">
          <w:rPr>
            <w:rFonts w:hint="eastAsia"/>
            <w:lang w:eastAsia="zh-CN"/>
          </w:rPr>
          <w:delText>/1/setupv6.exe</w:delText>
        </w:r>
      </w:del>
    </w:p>
    <w:p w14:paraId="26230D0C" w14:textId="58147EA2" w:rsidR="00E00469" w:rsidDel="00DB04FA" w:rsidRDefault="00E00469" w:rsidP="00E00469">
      <w:pPr>
        <w:pStyle w:val="a6"/>
        <w:ind w:left="425"/>
        <w:rPr>
          <w:del w:id="1029" w:author="Charles guo" w:date="2017-06-13T18:05:00Z"/>
          <w:lang w:eastAsia="zh-CN"/>
        </w:rPr>
      </w:pPr>
      <w:del w:id="1030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64EDA046" wp14:editId="0B2A7F84">
              <wp:extent cx="3517900" cy="3486150"/>
              <wp:effectExtent l="19050" t="0" r="6350" b="0"/>
              <wp:docPr id="104" name="图片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17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17900" cy="34861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29B843B4" w14:textId="7321D9B5" w:rsidR="00E00469" w:rsidDel="00DB04FA" w:rsidRDefault="00E00469" w:rsidP="00E00469">
      <w:pPr>
        <w:pStyle w:val="a6"/>
        <w:ind w:left="425"/>
        <w:rPr>
          <w:del w:id="1031" w:author="Charles guo" w:date="2017-06-13T18:05:00Z"/>
          <w:lang w:eastAsia="zh-CN"/>
        </w:rPr>
      </w:pPr>
      <w:del w:id="1032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786A9582" wp14:editId="2BF6A306">
              <wp:extent cx="5274310" cy="3021376"/>
              <wp:effectExtent l="19050" t="0" r="2540" b="0"/>
              <wp:docPr id="105" name="图片 1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"/>
                      <pic:cNvPicPr>
                        <a:picLocks noChangeAspect="1" noChangeArrowheads="1"/>
                      </pic:cNvPicPr>
                    </pic:nvPicPr>
                    <pic:blipFill>
                      <a:blip r:embed="rId20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137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D0A08AA" w14:textId="7F375AE6" w:rsidR="00E00469" w:rsidDel="00DB04FA" w:rsidRDefault="00E00469" w:rsidP="00E00469">
      <w:pPr>
        <w:pStyle w:val="a6"/>
        <w:ind w:left="425"/>
        <w:rPr>
          <w:del w:id="1033" w:author="Charles guo" w:date="2017-06-13T18:05:00Z"/>
          <w:lang w:eastAsia="zh-CN"/>
        </w:rPr>
      </w:pPr>
      <w:del w:id="1034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2FD8EE54" wp14:editId="303BDB7E">
              <wp:extent cx="5274310" cy="3042199"/>
              <wp:effectExtent l="19050" t="0" r="2540" b="0"/>
              <wp:docPr id="107" name="图片 10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3"/>
                      <pic:cNvPicPr>
                        <a:picLocks noChangeAspect="1" noChangeArrowheads="1"/>
                      </pic:cNvPicPr>
                    </pic:nvPicPr>
                    <pic:blipFill>
                      <a:blip r:embed="rId20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219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24FB250C" w14:textId="0240E4AB" w:rsidR="00E00469" w:rsidDel="00DB04FA" w:rsidRDefault="00E00469" w:rsidP="00E00469">
      <w:pPr>
        <w:pStyle w:val="a6"/>
        <w:ind w:left="425"/>
        <w:rPr>
          <w:del w:id="1035" w:author="Charles guo" w:date="2017-06-13T18:05:00Z"/>
          <w:lang w:eastAsia="zh-CN"/>
        </w:rPr>
      </w:pPr>
      <w:del w:id="1036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0360357D" wp14:editId="1CF09F2E">
              <wp:extent cx="5274310" cy="3018887"/>
              <wp:effectExtent l="19050" t="0" r="2540" b="0"/>
              <wp:docPr id="108" name="图片 1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6"/>
                      <pic:cNvPicPr>
                        <a:picLocks noChangeAspect="1" noChangeArrowheads="1"/>
                      </pic:cNvPicPr>
                    </pic:nvPicPr>
                    <pic:blipFill>
                      <a:blip r:embed="rId20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1888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1C8F52E" w14:textId="70E519FB" w:rsidR="00E00469" w:rsidDel="00DB04FA" w:rsidRDefault="00E00469" w:rsidP="00E00469">
      <w:pPr>
        <w:pStyle w:val="a6"/>
        <w:ind w:left="425"/>
        <w:rPr>
          <w:del w:id="1037" w:author="Charles guo" w:date="2017-06-13T18:05:00Z"/>
          <w:lang w:eastAsia="zh-CN"/>
        </w:rPr>
      </w:pPr>
      <w:del w:id="1038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561765FA" wp14:editId="5AAFFF7C">
              <wp:extent cx="5274310" cy="3056032"/>
              <wp:effectExtent l="19050" t="0" r="2540" b="0"/>
              <wp:docPr id="110" name="图片 10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9"/>
                      <pic:cNvPicPr>
                        <a:picLocks noChangeAspect="1" noChangeArrowheads="1"/>
                      </pic:cNvPicPr>
                    </pic:nvPicPr>
                    <pic:blipFill>
                      <a:blip r:embed="rId20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5603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2572CBEA" w14:textId="7ACC7A0A" w:rsidR="00E00469" w:rsidDel="00DB04FA" w:rsidRDefault="00E00469" w:rsidP="00E00469">
      <w:pPr>
        <w:pStyle w:val="a6"/>
        <w:ind w:left="425"/>
        <w:rPr>
          <w:del w:id="1039" w:author="Charles guo" w:date="2017-06-13T18:05:00Z"/>
          <w:lang w:eastAsia="zh-CN"/>
        </w:rPr>
      </w:pPr>
      <w:del w:id="1040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2CE925D1" wp14:editId="075CA0BD">
              <wp:extent cx="5274310" cy="3048937"/>
              <wp:effectExtent l="19050" t="0" r="2540" b="0"/>
              <wp:docPr id="111" name="图片 1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2"/>
                      <pic:cNvPicPr>
                        <a:picLocks noChangeAspect="1" noChangeArrowheads="1"/>
                      </pic:cNvPicPr>
                    </pic:nvPicPr>
                    <pic:blipFill>
                      <a:blip r:embed="rId20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4893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005A08E" w14:textId="6A54BBF6" w:rsidR="00E00469" w:rsidDel="00DB04FA" w:rsidRDefault="00E00469" w:rsidP="00E00469">
      <w:pPr>
        <w:pStyle w:val="a6"/>
        <w:ind w:left="425"/>
        <w:rPr>
          <w:del w:id="1041" w:author="Charles guo" w:date="2017-06-13T18:05:00Z"/>
          <w:lang w:eastAsia="zh-CN"/>
        </w:rPr>
      </w:pPr>
    </w:p>
    <w:p w14:paraId="32ED4B8B" w14:textId="721F94A8" w:rsidR="00E00469" w:rsidDel="00DB04FA" w:rsidRDefault="00E00469" w:rsidP="00557A40">
      <w:pPr>
        <w:pStyle w:val="5"/>
        <w:numPr>
          <w:ilvl w:val="3"/>
          <w:numId w:val="3"/>
        </w:numPr>
        <w:rPr>
          <w:del w:id="1042" w:author="Charles guo" w:date="2017-06-13T18:05:00Z"/>
        </w:rPr>
      </w:pPr>
      <w:bookmarkStart w:id="1043" w:name="_Toc485131061"/>
      <w:del w:id="1044" w:author="Charles guo" w:date="2017-06-13T18:05:00Z">
        <w:r w:rsidRPr="00E00469" w:rsidDel="00DB04FA">
          <w:delText>ENOVIABusinessProcessServices-V6R2013x.HF27</w:delText>
        </w:r>
        <w:bookmarkEnd w:id="1043"/>
      </w:del>
    </w:p>
    <w:p w14:paraId="5477D2CF" w14:textId="42D134DB" w:rsidR="00E00469" w:rsidDel="00DB04FA" w:rsidRDefault="00E00469" w:rsidP="00E00469">
      <w:pPr>
        <w:pStyle w:val="a6"/>
        <w:ind w:left="425"/>
        <w:rPr>
          <w:del w:id="1045" w:author="Charles guo" w:date="2017-06-13T18:05:00Z"/>
          <w:lang w:eastAsia="zh-CN"/>
        </w:rPr>
      </w:pPr>
      <w:del w:id="1046" w:author="Charles guo" w:date="2017-06-13T18:05:00Z">
        <w:r w:rsidDel="00DB04FA">
          <w:rPr>
            <w:rFonts w:hint="eastAsia"/>
            <w:lang w:eastAsia="zh-CN"/>
          </w:rPr>
          <w:delText>解压缩后执行子目录</w:delText>
        </w:r>
        <w:r w:rsidDel="00DB04FA">
          <w:rPr>
            <w:rFonts w:hint="eastAsia"/>
            <w:lang w:eastAsia="zh-CN"/>
          </w:rPr>
          <w:delText>/1/setupv6.exe</w:delText>
        </w:r>
      </w:del>
    </w:p>
    <w:p w14:paraId="13DF3BB3" w14:textId="792AFD2B" w:rsidR="00E00469" w:rsidDel="00DB04FA" w:rsidRDefault="00E00469" w:rsidP="00E00469">
      <w:pPr>
        <w:pStyle w:val="a6"/>
        <w:ind w:left="425"/>
        <w:rPr>
          <w:del w:id="1047" w:author="Charles guo" w:date="2017-06-13T18:05:00Z"/>
          <w:lang w:eastAsia="zh-CN"/>
        </w:rPr>
      </w:pPr>
      <w:del w:id="1048" w:author="Charles guo" w:date="2017-06-13T18:05:00Z">
        <w:r w:rsidDel="00DB04FA">
          <w:rPr>
            <w:noProof/>
            <w:lang w:eastAsia="zh-CN" w:bidi="ar-SA"/>
          </w:rPr>
          <w:drawing>
            <wp:inline distT="0" distB="0" distL="0" distR="0" wp14:anchorId="078F3606" wp14:editId="1C1842F9">
              <wp:extent cx="3517900" cy="3486150"/>
              <wp:effectExtent l="19050" t="0" r="6350" b="0"/>
              <wp:docPr id="113" name="图片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17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17900" cy="34861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7601F619" w14:textId="48A4F146" w:rsidR="00291F0A" w:rsidDel="00DB04FA" w:rsidRDefault="00291F0A" w:rsidP="00E00469">
      <w:pPr>
        <w:pStyle w:val="a6"/>
        <w:ind w:left="425"/>
        <w:rPr>
          <w:del w:id="1049" w:author="Charles guo" w:date="2017-06-13T18:05:00Z"/>
          <w:lang w:eastAsia="zh-CN"/>
        </w:rPr>
      </w:pPr>
      <w:del w:id="1050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69CE062C" wp14:editId="1FCFBD46">
              <wp:extent cx="5274310" cy="3037437"/>
              <wp:effectExtent l="19050" t="0" r="2540" b="0"/>
              <wp:docPr id="114" name="图片 1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5"/>
                      <pic:cNvPicPr>
                        <a:picLocks noChangeAspect="1" noChangeArrowheads="1"/>
                      </pic:cNvPicPr>
                    </pic:nvPicPr>
                    <pic:blipFill>
                      <a:blip r:embed="rId20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743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44B2680" w14:textId="72237600" w:rsidR="00291F0A" w:rsidDel="00DB04FA" w:rsidRDefault="00291F0A" w:rsidP="00E00469">
      <w:pPr>
        <w:pStyle w:val="a6"/>
        <w:ind w:left="425"/>
        <w:rPr>
          <w:del w:id="1051" w:author="Charles guo" w:date="2017-06-13T18:05:00Z"/>
          <w:lang w:eastAsia="zh-CN"/>
        </w:rPr>
      </w:pPr>
      <w:del w:id="1052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7F9CE07F" wp14:editId="405D5F93">
              <wp:extent cx="5274310" cy="3028812"/>
              <wp:effectExtent l="19050" t="0" r="2540" b="0"/>
              <wp:docPr id="116" name="图片 1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8"/>
                      <pic:cNvPicPr>
                        <a:picLocks noChangeAspect="1" noChangeArrowheads="1"/>
                      </pic:cNvPicPr>
                    </pic:nvPicPr>
                    <pic:blipFill>
                      <a:blip r:embed="rId20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2881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210DB70" w14:textId="3773BE24" w:rsidR="00291F0A" w:rsidDel="00DB04FA" w:rsidRDefault="00291F0A" w:rsidP="00E00469">
      <w:pPr>
        <w:pStyle w:val="a6"/>
        <w:ind w:left="425"/>
        <w:rPr>
          <w:del w:id="1053" w:author="Charles guo" w:date="2017-06-13T18:05:00Z"/>
          <w:lang w:eastAsia="zh-CN"/>
        </w:rPr>
      </w:pPr>
      <w:del w:id="1054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5928528F" wp14:editId="7AF40EB7">
              <wp:extent cx="5274310" cy="2986233"/>
              <wp:effectExtent l="19050" t="0" r="2540" b="0"/>
              <wp:docPr id="117" name="图片 1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1"/>
                      <pic:cNvPicPr>
                        <a:picLocks noChangeAspect="1" noChangeArrowheads="1"/>
                      </pic:cNvPicPr>
                    </pic:nvPicPr>
                    <pic:blipFill>
                      <a:blip r:embed="rId20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298623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2BBF107C" w14:textId="53800E74" w:rsidR="00291F0A" w:rsidDel="00DB04FA" w:rsidRDefault="00291F0A" w:rsidP="00E00469">
      <w:pPr>
        <w:pStyle w:val="a6"/>
        <w:ind w:left="425"/>
        <w:rPr>
          <w:del w:id="1055" w:author="Charles guo" w:date="2017-06-13T18:05:00Z"/>
          <w:lang w:eastAsia="zh-CN"/>
        </w:rPr>
      </w:pPr>
      <w:del w:id="1056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7FE5695A" wp14:editId="1F07B109">
              <wp:extent cx="5274310" cy="3033019"/>
              <wp:effectExtent l="19050" t="0" r="2540" b="0"/>
              <wp:docPr id="119" name="图片 1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4"/>
                      <pic:cNvPicPr>
                        <a:picLocks noChangeAspect="1" noChangeArrowheads="1"/>
                      </pic:cNvPicPr>
                    </pic:nvPicPr>
                    <pic:blipFill>
                      <a:blip r:embed="rId209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3301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BE832BF" w14:textId="2CEFA40E" w:rsidR="00291F0A" w:rsidDel="00DB04FA" w:rsidRDefault="00291F0A" w:rsidP="00E00469">
      <w:pPr>
        <w:pStyle w:val="a6"/>
        <w:ind w:left="425"/>
        <w:rPr>
          <w:del w:id="1057" w:author="Charles guo" w:date="2017-06-13T18:05:00Z"/>
          <w:lang w:eastAsia="zh-CN"/>
        </w:rPr>
      </w:pPr>
      <w:del w:id="1058" w:author="Charles guo" w:date="2017-06-13T18:05:00Z">
        <w:r w:rsidDel="00DB04FA">
          <w:rPr>
            <w:rFonts w:hint="eastAsia"/>
            <w:noProof/>
            <w:lang w:eastAsia="zh-CN" w:bidi="ar-SA"/>
          </w:rPr>
          <w:drawing>
            <wp:inline distT="0" distB="0" distL="0" distR="0" wp14:anchorId="051F6C2E" wp14:editId="2185E63F">
              <wp:extent cx="5274310" cy="3053855"/>
              <wp:effectExtent l="19050" t="0" r="2540" b="0"/>
              <wp:docPr id="120" name="图片 1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7"/>
                      <pic:cNvPicPr>
                        <a:picLocks noChangeAspect="1" noChangeArrowheads="1"/>
                      </pic:cNvPicPr>
                    </pic:nvPicPr>
                    <pic:blipFill>
                      <a:blip r:embed="rId21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05385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75EFB116" w14:textId="58E550F0" w:rsidR="00291F0A" w:rsidDel="00DB04FA" w:rsidRDefault="00291F0A" w:rsidP="00E00469">
      <w:pPr>
        <w:pStyle w:val="a6"/>
        <w:ind w:left="425"/>
        <w:rPr>
          <w:del w:id="1059" w:author="Charles guo" w:date="2017-06-13T18:05:00Z"/>
          <w:lang w:eastAsia="zh-CN"/>
        </w:rPr>
      </w:pPr>
    </w:p>
    <w:p w14:paraId="076981D2" w14:textId="77777777" w:rsidR="00291F0A" w:rsidRDefault="003E6C7E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1060" w:name="_Toc485131062"/>
      <w:r w:rsidRPr="003E6C7E">
        <w:rPr>
          <w:rFonts w:hint="eastAsia"/>
        </w:rPr>
        <w:t>生成</w:t>
      </w:r>
      <w:r w:rsidR="005A0B20">
        <w:rPr>
          <w:rFonts w:hint="eastAsia"/>
          <w:lang w:eastAsia="zh-CN"/>
        </w:rPr>
        <w:t>OOTB</w:t>
      </w:r>
      <w:r>
        <w:rPr>
          <w:rFonts w:hint="eastAsia"/>
          <w:lang w:eastAsia="zh-CN"/>
        </w:rPr>
        <w:t>部署文件</w:t>
      </w:r>
      <w:bookmarkEnd w:id="1060"/>
    </w:p>
    <w:p w14:paraId="75A60D42" w14:textId="77777777" w:rsidR="00A3784F" w:rsidRPr="00A3784F" w:rsidRDefault="00A3784F" w:rsidP="00557A40">
      <w:pPr>
        <w:pStyle w:val="5"/>
        <w:numPr>
          <w:ilvl w:val="3"/>
          <w:numId w:val="3"/>
        </w:numPr>
      </w:pPr>
      <w:bookmarkStart w:id="1061" w:name="_Toc485131063"/>
      <w:r>
        <w:rPr>
          <w:rFonts w:hint="eastAsia"/>
        </w:rPr>
        <w:t>执行</w:t>
      </w:r>
      <w:r>
        <w:rPr>
          <w:rFonts w:hint="eastAsia"/>
        </w:rPr>
        <w:t>WAR UTILITY</w:t>
      </w:r>
      <w:bookmarkEnd w:id="1061"/>
    </w:p>
    <w:p w14:paraId="7E57911D" w14:textId="77777777" w:rsidR="003E6C7E" w:rsidRDefault="003E6C7E" w:rsidP="003E6C7E">
      <w:pPr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8DEC7F2" wp14:editId="05A94637">
            <wp:extent cx="3143250" cy="3895124"/>
            <wp:effectExtent l="1905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895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66F45C" w14:textId="77777777" w:rsidR="00A3784F" w:rsidRDefault="00A3784F" w:rsidP="003E6C7E">
      <w:pPr>
        <w:ind w:left="420"/>
        <w:rPr>
          <w:lang w:eastAsia="zh-CN"/>
        </w:rPr>
      </w:pPr>
    </w:p>
    <w:p w14:paraId="08B9136A" w14:textId="77777777" w:rsidR="00A3784F" w:rsidRDefault="00A3784F" w:rsidP="003E6C7E">
      <w:pPr>
        <w:ind w:left="420"/>
        <w:rPr>
          <w:lang w:eastAsia="zh-CN"/>
        </w:rPr>
      </w:pPr>
      <w:r>
        <w:rPr>
          <w:rFonts w:hint="eastAsia"/>
          <w:lang w:eastAsia="zh-CN"/>
        </w:rPr>
        <w:t>中间都输入</w:t>
      </w:r>
      <w:r>
        <w:rPr>
          <w:rFonts w:hint="eastAsia"/>
          <w:lang w:eastAsia="zh-CN"/>
        </w:rPr>
        <w:t>Return</w:t>
      </w:r>
      <w:r>
        <w:rPr>
          <w:rFonts w:hint="eastAsia"/>
          <w:lang w:eastAsia="zh-CN"/>
        </w:rPr>
        <w:t>使用默认</w:t>
      </w:r>
    </w:p>
    <w:p w14:paraId="3F2A8082" w14:textId="77777777" w:rsidR="00A3784F" w:rsidRDefault="00A3784F" w:rsidP="003E6C7E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9F76167" wp14:editId="326099D0">
            <wp:extent cx="5274310" cy="2602906"/>
            <wp:effectExtent l="19050" t="0" r="2540" b="0"/>
            <wp:docPr id="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90C984" w14:textId="77777777" w:rsidR="00B20114" w:rsidRDefault="00B20114" w:rsidP="003E6C7E">
      <w:pPr>
        <w:ind w:left="420"/>
        <w:rPr>
          <w:lang w:eastAsia="zh-CN"/>
        </w:rPr>
      </w:pPr>
    </w:p>
    <w:p w14:paraId="398FB6C1" w14:textId="77777777" w:rsidR="00A3784F" w:rsidRDefault="00A3784F" w:rsidP="00557A40">
      <w:pPr>
        <w:pStyle w:val="5"/>
        <w:numPr>
          <w:ilvl w:val="3"/>
          <w:numId w:val="3"/>
        </w:numPr>
      </w:pPr>
      <w:bookmarkStart w:id="1062" w:name="_Toc485131064"/>
      <w:r>
        <w:rPr>
          <w:rFonts w:hint="eastAsia"/>
        </w:rPr>
        <w:t>修改</w:t>
      </w:r>
      <w:r>
        <w:rPr>
          <w:rFonts w:hint="eastAsia"/>
        </w:rPr>
        <w:t>properties</w:t>
      </w:r>
      <w:r>
        <w:rPr>
          <w:rFonts w:hint="eastAsia"/>
        </w:rPr>
        <w:t>文件</w:t>
      </w:r>
      <w:bookmarkEnd w:id="1062"/>
    </w:p>
    <w:p w14:paraId="5962CFDF" w14:textId="67373C83" w:rsidR="00A3784F" w:rsidRDefault="00A3784F" w:rsidP="00557A40">
      <w:pPr>
        <w:pStyle w:val="a6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编辑</w:t>
      </w:r>
      <w:ins w:id="1063" w:author="Charles guo" w:date="2017-06-13T18:08:00Z">
        <w:r w:rsidR="00FC0A1A">
          <w:rPr>
            <w:lang w:eastAsia="zh-CN"/>
          </w:rPr>
          <w:t>G</w:t>
        </w:r>
      </w:ins>
      <w:del w:id="1064" w:author="Charles guo" w:date="2017-06-13T18:07:00Z">
        <w:r w:rsidR="00DF777D" w:rsidRPr="00DF777D" w:rsidDel="00FC0A1A">
          <w:rPr>
            <w:sz w:val="20"/>
            <w:szCs w:val="20"/>
            <w:lang w:eastAsia="zh-CN"/>
          </w:rPr>
          <w:delText>C</w:delText>
        </w:r>
      </w:del>
      <w:r w:rsidR="00DF777D" w:rsidRPr="00DF777D">
        <w:rPr>
          <w:sz w:val="20"/>
          <w:szCs w:val="20"/>
          <w:lang w:eastAsia="zh-CN"/>
        </w:rPr>
        <w:t>:\enovia</w:t>
      </w:r>
      <w:ins w:id="1065" w:author="Charles guo" w:date="2017-06-13T18:08:00Z">
        <w:r w:rsidR="00FC0A1A">
          <w:rPr>
            <w:sz w:val="20"/>
            <w:szCs w:val="20"/>
            <w:lang w:eastAsia="zh-CN"/>
          </w:rPr>
          <w:t>Prj</w:t>
        </w:r>
      </w:ins>
      <w:del w:id="1066" w:author="Charles guo" w:date="2017-06-13T18:08:00Z">
        <w:r w:rsidR="00DF777D" w:rsidRPr="00DF777D" w:rsidDel="00FC0A1A">
          <w:rPr>
            <w:sz w:val="20"/>
            <w:szCs w:val="20"/>
            <w:lang w:eastAsia="zh-CN"/>
          </w:rPr>
          <w:delText>V6R2013x</w:delText>
        </w:r>
      </w:del>
      <w:r w:rsidR="00DF777D" w:rsidRPr="00DF777D">
        <w:rPr>
          <w:sz w:val="20"/>
          <w:szCs w:val="20"/>
          <w:lang w:eastAsia="zh-CN"/>
        </w:rPr>
        <w:t>\</w:t>
      </w:r>
      <w:del w:id="1067" w:author="Charles guo" w:date="2017-06-13T18:08:00Z">
        <w:r w:rsidR="00DF777D" w:rsidRPr="00DF777D" w:rsidDel="00FC0A1A">
          <w:rPr>
            <w:sz w:val="20"/>
            <w:szCs w:val="20"/>
            <w:lang w:eastAsia="zh-CN"/>
          </w:rPr>
          <w:delText>server</w:delText>
        </w:r>
      </w:del>
      <w:ins w:id="1068" w:author="Charles guo" w:date="2017-06-13T18:08:00Z">
        <w:r w:rsidR="00FC0A1A">
          <w:rPr>
            <w:sz w:val="20"/>
            <w:szCs w:val="20"/>
            <w:lang w:eastAsia="zh-CN"/>
          </w:rPr>
          <w:t>internal</w:t>
        </w:r>
        <w:r w:rsidR="00FC0A1A" w:rsidRPr="00DF777D" w:rsidDel="00FC0A1A">
          <w:rPr>
            <w:sz w:val="20"/>
            <w:szCs w:val="20"/>
            <w:lang w:eastAsia="zh-CN"/>
          </w:rPr>
          <w:t xml:space="preserve"> </w:t>
        </w:r>
      </w:ins>
      <w:del w:id="1069" w:author="Charles guo" w:date="2017-06-13T18:08:00Z">
        <w:r w:rsidR="00DF777D" w:rsidRPr="00DF777D" w:rsidDel="00FC0A1A">
          <w:rPr>
            <w:sz w:val="20"/>
            <w:szCs w:val="20"/>
            <w:lang w:eastAsia="zh-CN"/>
          </w:rPr>
          <w:delText>\distrib\enovia</w:delText>
        </w:r>
      </w:del>
      <w:r w:rsidR="00DF777D" w:rsidRPr="00DF777D">
        <w:rPr>
          <w:sz w:val="20"/>
          <w:szCs w:val="20"/>
          <w:lang w:eastAsia="zh-CN"/>
        </w:rPr>
        <w:t>\WEB-INF\classes</w:t>
      </w:r>
      <w:r w:rsidR="00DF777D" w:rsidRPr="00DF777D">
        <w:rPr>
          <w:rFonts w:hint="eastAsia"/>
          <w:sz w:val="20"/>
          <w:szCs w:val="20"/>
          <w:lang w:eastAsia="zh-CN"/>
        </w:rPr>
        <w:t>\emxSystem.properties</w:t>
      </w:r>
      <w:r w:rsidR="00DF777D">
        <w:rPr>
          <w:rFonts w:hint="eastAsia"/>
          <w:lang w:eastAsia="zh-CN"/>
        </w:rPr>
        <w:t>文件</w:t>
      </w:r>
    </w:p>
    <w:p w14:paraId="3ECD7BF9" w14:textId="73B1D9A1" w:rsidR="00DF777D" w:rsidRDefault="00DF777D" w:rsidP="00DF777D">
      <w:pPr>
        <w:pStyle w:val="a6"/>
        <w:ind w:left="420"/>
        <w:rPr>
          <w:lang w:eastAsia="zh-CN"/>
        </w:rPr>
      </w:pPr>
      <w:r>
        <w:rPr>
          <w:rFonts w:hint="eastAsia"/>
          <w:lang w:eastAsia="zh-CN"/>
        </w:rPr>
        <w:lastRenderedPageBreak/>
        <w:t>修改：</w:t>
      </w:r>
      <w:r w:rsidRPr="00DF777D">
        <w:rPr>
          <w:lang w:eastAsia="zh-CN"/>
        </w:rPr>
        <w:t>emxFramework.Viewer.ServletPreFix=/</w:t>
      </w:r>
      <w:del w:id="1070" w:author="Charles guo" w:date="2017-06-13T18:09:00Z">
        <w:r w:rsidRPr="00DF777D" w:rsidDel="00185EBB">
          <w:rPr>
            <w:rFonts w:hint="eastAsia"/>
            <w:color w:val="FF0000"/>
            <w:lang w:eastAsia="zh-CN"/>
          </w:rPr>
          <w:delText>enovia</w:delText>
        </w:r>
      </w:del>
      <w:ins w:id="1071" w:author="Charles guo" w:date="2017-06-13T18:09:00Z">
        <w:r w:rsidR="00185EBB">
          <w:rPr>
            <w:color w:val="FF0000"/>
            <w:lang w:eastAsia="zh-CN"/>
          </w:rPr>
          <w:t>internal</w:t>
        </w:r>
      </w:ins>
      <w:r w:rsidRPr="00DF777D">
        <w:rPr>
          <w:lang w:eastAsia="zh-CN"/>
        </w:rPr>
        <w:t>/servlet/</w:t>
      </w:r>
    </w:p>
    <w:p w14:paraId="6C19D0C0" w14:textId="7078A127" w:rsidR="00DF777D" w:rsidRDefault="00DF777D" w:rsidP="00557A40">
      <w:pPr>
        <w:pStyle w:val="a6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编辑</w:t>
      </w:r>
      <w:ins w:id="1072" w:author="Charles guo" w:date="2017-06-13T18:11:00Z">
        <w:r w:rsidR="0054662F">
          <w:rPr>
            <w:lang w:eastAsia="zh-CN"/>
          </w:rPr>
          <w:t>G</w:t>
        </w:r>
        <w:r w:rsidR="0054662F" w:rsidRPr="00DF777D">
          <w:rPr>
            <w:sz w:val="20"/>
            <w:szCs w:val="20"/>
            <w:lang w:eastAsia="zh-CN"/>
          </w:rPr>
          <w:t>:\enovia</w:t>
        </w:r>
        <w:r w:rsidR="0054662F">
          <w:rPr>
            <w:sz w:val="20"/>
            <w:szCs w:val="20"/>
            <w:lang w:eastAsia="zh-CN"/>
          </w:rPr>
          <w:t>Prj</w:t>
        </w:r>
        <w:r w:rsidR="0054662F" w:rsidRPr="00DF777D">
          <w:rPr>
            <w:sz w:val="20"/>
            <w:szCs w:val="20"/>
            <w:lang w:eastAsia="zh-CN"/>
          </w:rPr>
          <w:t>\</w:t>
        </w:r>
        <w:r w:rsidR="0054662F">
          <w:rPr>
            <w:sz w:val="20"/>
            <w:szCs w:val="20"/>
            <w:lang w:eastAsia="zh-CN"/>
          </w:rPr>
          <w:t>internal</w:t>
        </w:r>
        <w:r w:rsidR="0054662F" w:rsidRPr="00DF777D" w:rsidDel="00FC0A1A">
          <w:rPr>
            <w:sz w:val="20"/>
            <w:szCs w:val="20"/>
            <w:lang w:eastAsia="zh-CN"/>
          </w:rPr>
          <w:t xml:space="preserve"> </w:t>
        </w:r>
        <w:r w:rsidR="0054662F" w:rsidRPr="00DF777D">
          <w:rPr>
            <w:sz w:val="20"/>
            <w:szCs w:val="20"/>
            <w:lang w:eastAsia="zh-CN"/>
          </w:rPr>
          <w:t>\WEB-INF\classes</w:t>
        </w:r>
      </w:ins>
      <w:del w:id="1073" w:author="Charles guo" w:date="2017-06-13T18:11:00Z">
        <w:r w:rsidRPr="00DF777D" w:rsidDel="0054662F">
          <w:rPr>
            <w:sz w:val="20"/>
            <w:szCs w:val="20"/>
            <w:lang w:eastAsia="zh-CN"/>
          </w:rPr>
          <w:delText>C:\enoviaV6R2013x\server\distrib\enovia\WEB-INF\classes</w:delText>
        </w:r>
      </w:del>
      <w:r w:rsidRPr="00DF777D">
        <w:rPr>
          <w:rFonts w:hint="eastAsia"/>
          <w:sz w:val="20"/>
          <w:szCs w:val="20"/>
          <w:lang w:eastAsia="zh-CN"/>
        </w:rPr>
        <w:t>\</w:t>
      </w:r>
      <w:r>
        <w:rPr>
          <w:rFonts w:hint="eastAsia"/>
          <w:sz w:val="20"/>
          <w:szCs w:val="20"/>
          <w:lang w:eastAsia="zh-CN"/>
        </w:rPr>
        <w:t>ESAPI</w:t>
      </w:r>
      <w:r w:rsidRPr="00DF777D">
        <w:rPr>
          <w:rFonts w:hint="eastAsia"/>
          <w:sz w:val="20"/>
          <w:szCs w:val="20"/>
          <w:lang w:eastAsia="zh-CN"/>
        </w:rPr>
        <w:t>.properties</w:t>
      </w:r>
      <w:r>
        <w:rPr>
          <w:rFonts w:hint="eastAsia"/>
          <w:lang w:eastAsia="zh-CN"/>
        </w:rPr>
        <w:t>文件</w:t>
      </w:r>
    </w:p>
    <w:p w14:paraId="356A5906" w14:textId="77777777" w:rsidR="00DF777D" w:rsidRDefault="00DF777D" w:rsidP="00DF777D">
      <w:pPr>
        <w:pStyle w:val="a6"/>
        <w:ind w:left="420"/>
        <w:rPr>
          <w:color w:val="FF0000"/>
          <w:lang w:eastAsia="zh-CN"/>
        </w:rPr>
      </w:pPr>
      <w:r>
        <w:rPr>
          <w:rFonts w:hint="eastAsia"/>
          <w:lang w:eastAsia="zh-CN"/>
        </w:rPr>
        <w:t>加入：</w:t>
      </w:r>
      <w:r w:rsidRPr="00DF777D">
        <w:rPr>
          <w:color w:val="FF0000"/>
          <w:lang w:eastAsia="zh-CN"/>
        </w:rPr>
        <w:t>Encoder.AllowMixedEncoding=false</w:t>
      </w:r>
    </w:p>
    <w:p w14:paraId="4BE61E02" w14:textId="77777777" w:rsidR="00DF777D" w:rsidRDefault="00DF777D" w:rsidP="00DF777D">
      <w:pPr>
        <w:pStyle w:val="a6"/>
        <w:ind w:left="420"/>
        <w:rPr>
          <w:color w:val="FF0000"/>
          <w:lang w:eastAsia="zh-CN"/>
        </w:rPr>
      </w:pPr>
      <w:r>
        <w:rPr>
          <w:rFonts w:hint="eastAsia"/>
          <w:lang w:eastAsia="zh-CN"/>
        </w:rPr>
        <w:t>修改：</w:t>
      </w:r>
      <w:r w:rsidRPr="00DF777D">
        <w:rPr>
          <w:lang w:eastAsia="zh-CN"/>
        </w:rPr>
        <w:t>HttpUtilities.ApprovedUploadExtensions=</w:t>
      </w:r>
      <w:r w:rsidRPr="00DF777D">
        <w:rPr>
          <w:color w:val="FF0000"/>
          <w:lang w:eastAsia="zh-CN"/>
        </w:rPr>
        <w:t>.zip,.pdf,.doc,.docx,.ppt,.pptx,.tar,.gz,.tgz,.rar,.war,.jar,.ear,.xls,.rtf,.properties,.java,.class,.txt,.xml,.jsp,.jsf,.exe,.dll,.ini,.mrk,.bmp,.isdkavm,dwg,.dgn,.iam,.ipt,.CATProduct,.CATPart</w:t>
      </w:r>
    </w:p>
    <w:p w14:paraId="561A22F8" w14:textId="77777777" w:rsidR="00DF777D" w:rsidRPr="00A3784F" w:rsidRDefault="00DF777D" w:rsidP="00DF777D">
      <w:pPr>
        <w:pStyle w:val="a6"/>
        <w:ind w:left="420"/>
        <w:rPr>
          <w:lang w:eastAsia="zh-CN"/>
        </w:rPr>
      </w:pPr>
      <w:r w:rsidRPr="00DF777D">
        <w:rPr>
          <w:lang w:eastAsia="zh-CN"/>
        </w:rPr>
        <w:t>IntrusionDetector.Disable=</w:t>
      </w:r>
      <w:r w:rsidRPr="00DF777D">
        <w:rPr>
          <w:color w:val="FF0000"/>
          <w:lang w:eastAsia="zh-CN"/>
        </w:rPr>
        <w:t>true</w:t>
      </w:r>
    </w:p>
    <w:p w14:paraId="43BC61AE" w14:textId="77777777" w:rsidR="00E00469" w:rsidRPr="004D2A38" w:rsidRDefault="005A0B20" w:rsidP="00557A40">
      <w:pPr>
        <w:pStyle w:val="5"/>
        <w:numPr>
          <w:ilvl w:val="3"/>
          <w:numId w:val="3"/>
        </w:numPr>
        <w:rPr>
          <w:color w:val="FF0000"/>
          <w:rPrChange w:id="1074" w:author="Charles guo" w:date="2017-06-13T18:12:00Z">
            <w:rPr/>
          </w:rPrChange>
        </w:rPr>
      </w:pPr>
      <w:bookmarkStart w:id="1075" w:name="_Toc485131065"/>
      <w:r w:rsidRPr="004D2A38">
        <w:rPr>
          <w:rFonts w:hint="eastAsia"/>
          <w:color w:val="FF0000"/>
          <w:rPrChange w:id="1076" w:author="Charles guo" w:date="2017-06-13T18:12:00Z">
            <w:rPr>
              <w:rFonts w:hint="eastAsia"/>
            </w:rPr>
          </w:rPrChange>
        </w:rPr>
        <w:t>拷贝部署文件到部署目录</w:t>
      </w:r>
      <w:bookmarkEnd w:id="1075"/>
    </w:p>
    <w:p w14:paraId="2CFC2508" w14:textId="77777777" w:rsidR="005A0B20" w:rsidRPr="004D2A38" w:rsidRDefault="005A0B20" w:rsidP="005A0B20">
      <w:pPr>
        <w:ind w:left="420"/>
        <w:rPr>
          <w:color w:val="FF0000"/>
          <w:sz w:val="21"/>
          <w:szCs w:val="21"/>
          <w:lang w:eastAsia="zh-CN"/>
          <w:rPrChange w:id="1077" w:author="Charles guo" w:date="2017-06-13T18:12:00Z">
            <w:rPr>
              <w:color w:val="000000" w:themeColor="text1"/>
              <w:sz w:val="21"/>
              <w:szCs w:val="21"/>
              <w:lang w:eastAsia="zh-CN"/>
            </w:rPr>
          </w:rPrChange>
        </w:rPr>
      </w:pPr>
      <w:r w:rsidRPr="004D2A38">
        <w:rPr>
          <w:rFonts w:hint="eastAsia"/>
          <w:color w:val="FF0000"/>
          <w:sz w:val="21"/>
          <w:szCs w:val="21"/>
          <w:lang w:eastAsia="zh-CN"/>
          <w:rPrChange w:id="1078" w:author="Charles guo" w:date="2017-06-13T18:12:00Z">
            <w:rPr>
              <w:rFonts w:hint="eastAsia"/>
              <w:color w:val="000000" w:themeColor="text1"/>
              <w:sz w:val="21"/>
              <w:szCs w:val="21"/>
              <w:lang w:eastAsia="zh-CN"/>
            </w:rPr>
          </w:rPrChange>
        </w:rPr>
        <w:t>将</w:t>
      </w:r>
      <w:r w:rsidRPr="004D2A38">
        <w:rPr>
          <w:color w:val="FF0000"/>
          <w:sz w:val="21"/>
          <w:szCs w:val="21"/>
          <w:lang w:eastAsia="zh-CN"/>
          <w:rPrChange w:id="1079" w:author="Charles guo" w:date="2017-06-13T18:12:00Z">
            <w:rPr>
              <w:color w:val="000000" w:themeColor="text1"/>
              <w:sz w:val="21"/>
              <w:szCs w:val="21"/>
              <w:lang w:eastAsia="zh-CN"/>
            </w:rPr>
          </w:rPrChange>
        </w:rPr>
        <w:t>C:\enoviaV6R201</w:t>
      </w:r>
      <w:r w:rsidRPr="004D2A38">
        <w:rPr>
          <w:rFonts w:hint="eastAsia"/>
          <w:color w:val="FF0000"/>
          <w:sz w:val="21"/>
          <w:szCs w:val="21"/>
          <w:lang w:eastAsia="zh-CN"/>
          <w:rPrChange w:id="1080" w:author="Charles guo" w:date="2017-06-13T18:12:00Z">
            <w:rPr>
              <w:rFonts w:hint="eastAsia"/>
              <w:color w:val="000000" w:themeColor="text1"/>
              <w:sz w:val="21"/>
              <w:szCs w:val="21"/>
              <w:lang w:eastAsia="zh-CN"/>
            </w:rPr>
          </w:rPrChange>
        </w:rPr>
        <w:t>3</w:t>
      </w:r>
      <w:r w:rsidRPr="004D2A38">
        <w:rPr>
          <w:color w:val="FF0000"/>
          <w:sz w:val="21"/>
          <w:szCs w:val="21"/>
          <w:lang w:eastAsia="zh-CN"/>
          <w:rPrChange w:id="1081" w:author="Charles guo" w:date="2017-06-13T18:12:00Z">
            <w:rPr>
              <w:color w:val="000000" w:themeColor="text1"/>
              <w:sz w:val="21"/>
              <w:szCs w:val="21"/>
              <w:lang w:eastAsia="zh-CN"/>
            </w:rPr>
          </w:rPrChange>
        </w:rPr>
        <w:t>x\server\distrib</w:t>
      </w:r>
      <w:r w:rsidRPr="004D2A38">
        <w:rPr>
          <w:rFonts w:hint="eastAsia"/>
          <w:color w:val="FF0000"/>
          <w:sz w:val="21"/>
          <w:szCs w:val="21"/>
          <w:lang w:eastAsia="zh-CN"/>
          <w:rPrChange w:id="1082" w:author="Charles guo" w:date="2017-06-13T18:12:00Z">
            <w:rPr>
              <w:rFonts w:hint="eastAsia"/>
              <w:color w:val="000000" w:themeColor="text1"/>
              <w:sz w:val="21"/>
              <w:szCs w:val="21"/>
              <w:lang w:eastAsia="zh-CN"/>
            </w:rPr>
          </w:rPrChange>
        </w:rPr>
        <w:t>\enovia</w:t>
      </w:r>
      <w:r w:rsidRPr="004D2A38">
        <w:rPr>
          <w:rFonts w:hint="eastAsia"/>
          <w:color w:val="FF0000"/>
          <w:sz w:val="21"/>
          <w:szCs w:val="21"/>
          <w:lang w:eastAsia="zh-CN"/>
          <w:rPrChange w:id="1083" w:author="Charles guo" w:date="2017-06-13T18:12:00Z">
            <w:rPr>
              <w:rFonts w:hint="eastAsia"/>
              <w:color w:val="000000" w:themeColor="text1"/>
              <w:sz w:val="21"/>
              <w:szCs w:val="21"/>
              <w:lang w:eastAsia="zh-CN"/>
            </w:rPr>
          </w:rPrChange>
        </w:rPr>
        <w:t>目录拷贝到</w:t>
      </w:r>
      <w:r w:rsidRPr="004D2A38">
        <w:rPr>
          <w:rFonts w:hint="eastAsia"/>
          <w:color w:val="FF0000"/>
          <w:sz w:val="21"/>
          <w:szCs w:val="21"/>
          <w:lang w:eastAsia="zh-CN"/>
          <w:rPrChange w:id="1084" w:author="Charles guo" w:date="2017-06-13T18:12:00Z">
            <w:rPr>
              <w:rFonts w:hint="eastAsia"/>
              <w:color w:val="000000" w:themeColor="text1"/>
              <w:sz w:val="21"/>
              <w:szCs w:val="21"/>
              <w:lang w:eastAsia="zh-CN"/>
            </w:rPr>
          </w:rPrChange>
        </w:rPr>
        <w:t>C</w:t>
      </w:r>
      <w:r w:rsidRPr="004D2A38">
        <w:rPr>
          <w:color w:val="FF0000"/>
          <w:sz w:val="21"/>
          <w:szCs w:val="21"/>
          <w:lang w:eastAsia="zh-CN"/>
          <w:rPrChange w:id="1085" w:author="Charles guo" w:date="2017-06-13T18:12:00Z">
            <w:rPr>
              <w:color w:val="000000" w:themeColor="text1"/>
              <w:sz w:val="21"/>
              <w:szCs w:val="21"/>
              <w:lang w:eastAsia="zh-CN"/>
            </w:rPr>
          </w:rPrChange>
        </w:rPr>
        <w:t>:\en</w:t>
      </w:r>
      <w:r w:rsidRPr="004D2A38">
        <w:rPr>
          <w:rFonts w:hint="eastAsia"/>
          <w:color w:val="FF0000"/>
          <w:sz w:val="21"/>
          <w:szCs w:val="21"/>
          <w:lang w:eastAsia="zh-CN"/>
          <w:rPrChange w:id="1086" w:author="Charles guo" w:date="2017-06-13T18:12:00Z">
            <w:rPr>
              <w:rFonts w:hint="eastAsia"/>
              <w:color w:val="000000" w:themeColor="text1"/>
              <w:sz w:val="21"/>
              <w:szCs w:val="21"/>
              <w:lang w:eastAsia="zh-CN"/>
            </w:rPr>
          </w:rPrChange>
        </w:rPr>
        <w:t>vPrj</w:t>
      </w:r>
      <w:r w:rsidRPr="004D2A38">
        <w:rPr>
          <w:rFonts w:hint="eastAsia"/>
          <w:color w:val="FF0000"/>
          <w:sz w:val="21"/>
          <w:szCs w:val="21"/>
          <w:lang w:eastAsia="zh-CN"/>
          <w:rPrChange w:id="1087" w:author="Charles guo" w:date="2017-06-13T18:12:00Z">
            <w:rPr>
              <w:rFonts w:hint="eastAsia"/>
              <w:color w:val="000000" w:themeColor="text1"/>
              <w:sz w:val="21"/>
              <w:szCs w:val="21"/>
              <w:lang w:eastAsia="zh-CN"/>
            </w:rPr>
          </w:rPrChange>
        </w:rPr>
        <w:t>目录下</w:t>
      </w:r>
    </w:p>
    <w:p w14:paraId="60256F0F" w14:textId="77777777" w:rsidR="00B20114" w:rsidRDefault="00B20114" w:rsidP="005A0B20">
      <w:pPr>
        <w:ind w:left="420"/>
        <w:rPr>
          <w:color w:val="000000" w:themeColor="text1"/>
          <w:sz w:val="21"/>
          <w:szCs w:val="21"/>
          <w:lang w:eastAsia="zh-CN"/>
        </w:rPr>
      </w:pPr>
      <w:bookmarkStart w:id="1088" w:name="_GoBack"/>
      <w:bookmarkEnd w:id="1088"/>
    </w:p>
    <w:p w14:paraId="17227369" w14:textId="77777777" w:rsidR="008306B7" w:rsidRDefault="00B20114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1089" w:name="_Toc485131066"/>
      <w:r>
        <w:rPr>
          <w:rFonts w:hint="eastAsia"/>
          <w:lang w:eastAsia="zh-CN"/>
        </w:rPr>
        <w:t>操作系统环境变量配置</w:t>
      </w:r>
      <w:bookmarkEnd w:id="1089"/>
    </w:p>
    <w:p w14:paraId="1FB23845" w14:textId="77777777" w:rsidR="00B20114" w:rsidRDefault="00B20114" w:rsidP="00B20114">
      <w:pPr>
        <w:ind w:left="420"/>
        <w:rPr>
          <w:lang w:eastAsia="zh-CN"/>
        </w:rPr>
      </w:pPr>
      <w:r>
        <w:rPr>
          <w:rFonts w:hint="eastAsia"/>
          <w:lang w:eastAsia="zh-CN"/>
        </w:rPr>
        <w:t>系统环境变量配置增加：</w:t>
      </w:r>
    </w:p>
    <w:p w14:paraId="13258097" w14:textId="77777777" w:rsidR="009114BA" w:rsidRPr="0051558E" w:rsidRDefault="00B20114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>
        <w:rPr>
          <w:rFonts w:hint="eastAsia"/>
          <w:lang w:eastAsia="zh-CN"/>
        </w:rPr>
        <w:t>MX_CHARSET=UTF8</w:t>
      </w:r>
    </w:p>
    <w:p w14:paraId="20C2EC4F" w14:textId="77777777" w:rsidR="009114BA" w:rsidRDefault="00B20114" w:rsidP="009114BA">
      <w:pPr>
        <w:pStyle w:val="a6"/>
        <w:spacing w:line="300" w:lineRule="auto"/>
        <w:ind w:left="420"/>
        <w:rPr>
          <w:lang w:eastAsia="zh-CN"/>
        </w:rPr>
      </w:pPr>
      <w:r>
        <w:rPr>
          <w:rFonts w:hint="eastAsia"/>
          <w:lang w:eastAsia="zh-CN"/>
        </w:rPr>
        <w:t>NLS_LANG=</w:t>
      </w:r>
      <w:r w:rsidRPr="00B20114">
        <w:t xml:space="preserve"> </w:t>
      </w:r>
      <w:r w:rsidRPr="00B20114">
        <w:rPr>
          <w:lang w:eastAsia="zh-CN"/>
        </w:rPr>
        <w:t>AMERICAN_AMERICA.AL32UTF8</w:t>
      </w:r>
    </w:p>
    <w:p w14:paraId="70F0692A" w14:textId="77777777" w:rsidR="00B20114" w:rsidRDefault="000343EC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1090" w:name="_Toc485131067"/>
      <w:r w:rsidRPr="00B20114">
        <w:rPr>
          <w:caps w:val="0"/>
        </w:rPr>
        <w:t>enovia.ini</w:t>
      </w:r>
      <w:r w:rsidRPr="00B20114">
        <w:rPr>
          <w:rFonts w:hint="eastAsia"/>
          <w:caps w:val="0"/>
        </w:rPr>
        <w:t>配置</w:t>
      </w:r>
      <w:bookmarkEnd w:id="1090"/>
    </w:p>
    <w:p w14:paraId="51FF61A0" w14:textId="77777777" w:rsidR="00B20114" w:rsidRDefault="00B20114" w:rsidP="00557A40">
      <w:pPr>
        <w:pStyle w:val="a6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 w:rsidR="002D5664">
        <w:rPr>
          <w:lang w:eastAsia="zh-CN"/>
        </w:rPr>
        <w:t>C:\enoviaV6R2013</w:t>
      </w:r>
      <w:r w:rsidRPr="0093439A">
        <w:rPr>
          <w:lang w:eastAsia="zh-CN"/>
        </w:rPr>
        <w:t>x\</w:t>
      </w:r>
      <w:r w:rsidRPr="004C368C">
        <w:rPr>
          <w:lang w:eastAsia="zh-CN"/>
        </w:rPr>
        <w:t>server\win_b64\code\bin\enovia.ini</w:t>
      </w:r>
      <w:r>
        <w:rPr>
          <w:rFonts w:hint="eastAsia"/>
          <w:lang w:eastAsia="zh-CN"/>
        </w:rPr>
        <w:t>文件中</w:t>
      </w:r>
      <w:r w:rsidR="00377AFB">
        <w:rPr>
          <w:rFonts w:hint="eastAsia"/>
          <w:lang w:eastAsia="zh-CN"/>
        </w:rPr>
        <w:t>编辑</w:t>
      </w:r>
      <w:r>
        <w:rPr>
          <w:rFonts w:hint="eastAsia"/>
          <w:lang w:eastAsia="zh-CN"/>
        </w:rPr>
        <w:t>下面内容：</w:t>
      </w:r>
    </w:p>
    <w:p w14:paraId="4D510A38" w14:textId="77777777" w:rsidR="009114BA" w:rsidRPr="0051558E" w:rsidRDefault="00B20114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4C368C">
        <w:rPr>
          <w:color w:val="0070C0"/>
          <w:lang w:eastAsia="zh-CN"/>
        </w:rPr>
        <w:t>MX_CHARSET=UTF8</w:t>
      </w:r>
    </w:p>
    <w:p w14:paraId="3901F10B" w14:textId="77777777" w:rsidR="009114BA" w:rsidRPr="0051558E" w:rsidRDefault="00B20114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4C368C">
        <w:rPr>
          <w:color w:val="0070C0"/>
          <w:lang w:eastAsia="zh-CN"/>
        </w:rPr>
        <w:t xml:space="preserve">LANG=C </w:t>
      </w:r>
    </w:p>
    <w:p w14:paraId="1A88FFA6" w14:textId="77777777" w:rsidR="009114BA" w:rsidRPr="0051558E" w:rsidRDefault="00B20114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4C368C">
        <w:rPr>
          <w:color w:val="0070C0"/>
          <w:lang w:eastAsia="zh-CN"/>
        </w:rPr>
        <w:t>NLS_LANG=_UTF8</w:t>
      </w:r>
    </w:p>
    <w:p w14:paraId="14C4562E" w14:textId="77777777" w:rsidR="009114BA" w:rsidRPr="0051558E" w:rsidRDefault="00377AFB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377AFB">
        <w:rPr>
          <w:color w:val="0070C0"/>
          <w:lang w:eastAsia="zh-CN"/>
        </w:rPr>
        <w:t>MX_CLASSPATH=C:\Java\jdk1.7.0_15\lib;C:\enoviaPrj\enovia\WEB-INF\lib;C:\enoviaPrj\enovia\WEB-INF\classes;C:\tomcat\lib\servlet-api.jar;</w:t>
      </w:r>
      <w:r w:rsidR="009114BA" w:rsidRPr="009114BA">
        <w:rPr>
          <w:color w:val="0070C0"/>
          <w:sz w:val="21"/>
          <w:szCs w:val="21"/>
          <w:lang w:eastAsia="zh-CN"/>
        </w:rPr>
        <w:t xml:space="preserve"> </w:t>
      </w:r>
    </w:p>
    <w:p w14:paraId="4B2AD224" w14:textId="77777777" w:rsidR="009114BA" w:rsidRPr="009114BA" w:rsidRDefault="009114BA" w:rsidP="00B20114">
      <w:pPr>
        <w:ind w:firstLine="420"/>
        <w:rPr>
          <w:color w:val="0070C0"/>
          <w:sz w:val="21"/>
          <w:szCs w:val="21"/>
          <w:lang w:eastAsia="zh-CN"/>
        </w:rPr>
      </w:pPr>
    </w:p>
    <w:p w14:paraId="44CC8818" w14:textId="77777777" w:rsidR="00B20114" w:rsidRDefault="00B20114" w:rsidP="00557A40">
      <w:pPr>
        <w:pStyle w:val="a6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 w:rsidR="002D5664">
        <w:rPr>
          <w:lang w:eastAsia="zh-CN"/>
        </w:rPr>
        <w:t>C:\enoviaV6R2013</w:t>
      </w:r>
      <w:r w:rsidRPr="0093439A">
        <w:rPr>
          <w:lang w:eastAsia="zh-CN"/>
        </w:rPr>
        <w:t>x\</w:t>
      </w:r>
      <w:r>
        <w:rPr>
          <w:lang w:eastAsia="zh-CN"/>
        </w:rPr>
        <w:t>s</w:t>
      </w:r>
      <w:r>
        <w:rPr>
          <w:rFonts w:hint="eastAsia"/>
          <w:lang w:eastAsia="zh-CN"/>
        </w:rPr>
        <w:t>tudio</w:t>
      </w:r>
      <w:r w:rsidRPr="004C368C">
        <w:rPr>
          <w:lang w:eastAsia="zh-CN"/>
        </w:rPr>
        <w:t>\win_b64\code\bin\enovia.ini</w:t>
      </w:r>
      <w:r>
        <w:rPr>
          <w:rFonts w:hint="eastAsia"/>
          <w:lang w:eastAsia="zh-CN"/>
        </w:rPr>
        <w:t>文件中</w:t>
      </w:r>
      <w:r w:rsidR="00377AFB">
        <w:rPr>
          <w:rFonts w:hint="eastAsia"/>
          <w:lang w:eastAsia="zh-CN"/>
        </w:rPr>
        <w:t>编辑</w:t>
      </w:r>
      <w:r>
        <w:rPr>
          <w:rFonts w:hint="eastAsia"/>
          <w:lang w:eastAsia="zh-CN"/>
        </w:rPr>
        <w:t>下面内容：</w:t>
      </w:r>
    </w:p>
    <w:p w14:paraId="758DD276" w14:textId="77777777" w:rsidR="009114BA" w:rsidRPr="0051558E" w:rsidRDefault="00B20114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4C368C">
        <w:rPr>
          <w:color w:val="0070C0"/>
          <w:lang w:eastAsia="zh-CN"/>
        </w:rPr>
        <w:t xml:space="preserve">MX_CHARSET=UTF8 </w:t>
      </w:r>
    </w:p>
    <w:p w14:paraId="5CCFFF96" w14:textId="77777777" w:rsidR="009114BA" w:rsidRPr="0051558E" w:rsidRDefault="00B20114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4C368C">
        <w:rPr>
          <w:color w:val="0070C0"/>
          <w:lang w:eastAsia="zh-CN"/>
        </w:rPr>
        <w:t xml:space="preserve">LANG=C </w:t>
      </w:r>
    </w:p>
    <w:p w14:paraId="328D0E1C" w14:textId="77777777" w:rsidR="009114BA" w:rsidRPr="0051558E" w:rsidRDefault="00B20114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4C368C">
        <w:rPr>
          <w:color w:val="0070C0"/>
          <w:lang w:eastAsia="zh-CN"/>
        </w:rPr>
        <w:t>NLS_LANG=_UTF8</w:t>
      </w:r>
    </w:p>
    <w:p w14:paraId="6863223C" w14:textId="77777777" w:rsidR="009114BA" w:rsidRPr="0051558E" w:rsidRDefault="00377AFB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377AFB">
        <w:rPr>
          <w:color w:val="0070C0"/>
          <w:lang w:eastAsia="zh-CN"/>
        </w:rPr>
        <w:t>MX_CLASSPATH=C:\Java\jdk1.7.0_15\lib;C:\enoviaPrj\enovia\WEB-INF\lib;C:\enoviaPrj\enovia\WEB-INF\classes;C:\tomcat\lib\servlet-api.jar;</w:t>
      </w:r>
      <w:r w:rsidR="009114BA" w:rsidRPr="009114BA">
        <w:rPr>
          <w:color w:val="0070C0"/>
          <w:sz w:val="21"/>
          <w:szCs w:val="21"/>
          <w:lang w:eastAsia="zh-CN"/>
        </w:rPr>
        <w:t xml:space="preserve"> </w:t>
      </w:r>
    </w:p>
    <w:p w14:paraId="3E253E60" w14:textId="77777777" w:rsidR="00377AFB" w:rsidRPr="009114BA" w:rsidRDefault="00377AFB" w:rsidP="00B20114">
      <w:pPr>
        <w:ind w:firstLine="420"/>
        <w:rPr>
          <w:color w:val="0070C0"/>
          <w:lang w:eastAsia="zh-CN"/>
        </w:rPr>
      </w:pPr>
    </w:p>
    <w:p w14:paraId="35D6B5E7" w14:textId="77777777" w:rsidR="00377AFB" w:rsidRDefault="00377AFB" w:rsidP="00557A40">
      <w:pPr>
        <w:pStyle w:val="3"/>
        <w:numPr>
          <w:ilvl w:val="1"/>
          <w:numId w:val="3"/>
        </w:numPr>
        <w:rPr>
          <w:lang w:eastAsia="zh-CN"/>
        </w:rPr>
      </w:pPr>
      <w:bookmarkStart w:id="1091" w:name="_Toc350434798"/>
      <w:bookmarkStart w:id="1092" w:name="_Toc485131068"/>
      <w:r>
        <w:rPr>
          <w:rFonts w:hint="eastAsia"/>
          <w:lang w:eastAsia="zh-CN"/>
        </w:rPr>
        <w:t>APACHE+TOMCAT</w:t>
      </w:r>
      <w:r>
        <w:rPr>
          <w:rFonts w:hint="eastAsia"/>
          <w:lang w:eastAsia="zh-CN"/>
        </w:rPr>
        <w:t>安装配置</w:t>
      </w:r>
      <w:bookmarkEnd w:id="1091"/>
      <w:bookmarkEnd w:id="1092"/>
    </w:p>
    <w:p w14:paraId="090D2E45" w14:textId="77777777" w:rsidR="00377AFB" w:rsidRDefault="000343EC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1093" w:name="_Toc350434799"/>
      <w:bookmarkStart w:id="1094" w:name="_Toc485131069"/>
      <w:r>
        <w:rPr>
          <w:caps w:val="0"/>
          <w:lang w:eastAsia="zh-CN"/>
        </w:rPr>
        <w:lastRenderedPageBreak/>
        <w:t>Apache</w:t>
      </w:r>
      <w:r w:rsidR="007811B4">
        <w:rPr>
          <w:rFonts w:hint="eastAsia"/>
          <w:lang w:eastAsia="zh-CN"/>
        </w:rPr>
        <w:t>安装配置</w:t>
      </w:r>
      <w:bookmarkEnd w:id="1093"/>
      <w:bookmarkEnd w:id="1094"/>
    </w:p>
    <w:p w14:paraId="59B4CE41" w14:textId="77777777" w:rsidR="007811B4" w:rsidRDefault="000343EC" w:rsidP="00557A40">
      <w:pPr>
        <w:pStyle w:val="5"/>
        <w:numPr>
          <w:ilvl w:val="3"/>
          <w:numId w:val="3"/>
        </w:numPr>
      </w:pPr>
      <w:bookmarkStart w:id="1095" w:name="_Toc485131070"/>
      <w:r>
        <w:rPr>
          <w:rFonts w:hint="eastAsia"/>
          <w:caps w:val="0"/>
        </w:rPr>
        <w:t>安装</w:t>
      </w:r>
      <w:r>
        <w:rPr>
          <w:rFonts w:hint="eastAsia"/>
          <w:caps w:val="0"/>
        </w:rPr>
        <w:t>A</w:t>
      </w:r>
      <w:r>
        <w:rPr>
          <w:caps w:val="0"/>
        </w:rPr>
        <w:t>pache</w:t>
      </w:r>
      <w:bookmarkEnd w:id="1095"/>
    </w:p>
    <w:p w14:paraId="08596E81" w14:textId="77777777" w:rsidR="007811B4" w:rsidRPr="0084103A" w:rsidRDefault="007811B4" w:rsidP="00557A40">
      <w:pPr>
        <w:pStyle w:val="a6"/>
        <w:numPr>
          <w:ilvl w:val="0"/>
          <w:numId w:val="10"/>
        </w:numPr>
        <w:rPr>
          <w:sz w:val="21"/>
          <w:szCs w:val="21"/>
          <w:lang w:eastAsia="zh-CN"/>
        </w:rPr>
      </w:pPr>
      <w:r w:rsidRPr="0084103A">
        <w:rPr>
          <w:rFonts w:hint="eastAsia"/>
          <w:sz w:val="21"/>
          <w:szCs w:val="21"/>
          <w:lang w:eastAsia="zh-CN"/>
        </w:rPr>
        <w:t>将压缩包解压到本地硬盘。例如</w:t>
      </w:r>
      <w:r w:rsidRPr="0084103A">
        <w:rPr>
          <w:rFonts w:hint="eastAsia"/>
          <w:sz w:val="21"/>
          <w:szCs w:val="21"/>
          <w:lang w:eastAsia="zh-CN"/>
        </w:rPr>
        <w:t xml:space="preserve"> C:\Apache24</w:t>
      </w:r>
    </w:p>
    <w:p w14:paraId="69F10B00" w14:textId="77777777" w:rsidR="0084103A" w:rsidRPr="0084103A" w:rsidRDefault="0084103A" w:rsidP="00557A40">
      <w:pPr>
        <w:pStyle w:val="a6"/>
        <w:numPr>
          <w:ilvl w:val="0"/>
          <w:numId w:val="10"/>
        </w:numPr>
        <w:rPr>
          <w:sz w:val="21"/>
          <w:szCs w:val="21"/>
          <w:lang w:eastAsia="zh-CN"/>
        </w:rPr>
      </w:pPr>
      <w:r w:rsidRPr="0084103A">
        <w:rPr>
          <w:rFonts w:hint="eastAsia"/>
          <w:sz w:val="21"/>
          <w:szCs w:val="21"/>
          <w:lang w:eastAsia="zh-CN"/>
        </w:rPr>
        <w:t>以管理员身份运行</w:t>
      </w:r>
      <w:r w:rsidRPr="0084103A">
        <w:rPr>
          <w:rFonts w:hint="eastAsia"/>
          <w:sz w:val="21"/>
          <w:szCs w:val="21"/>
          <w:lang w:eastAsia="zh-CN"/>
        </w:rPr>
        <w:t xml:space="preserve"> Cmd</w:t>
      </w:r>
      <w:r w:rsidRPr="0084103A">
        <w:rPr>
          <w:rFonts w:hint="eastAsia"/>
          <w:sz w:val="21"/>
          <w:szCs w:val="21"/>
          <w:lang w:eastAsia="zh-CN"/>
        </w:rPr>
        <w:t>，进入</w:t>
      </w:r>
      <w:r w:rsidRPr="0084103A">
        <w:rPr>
          <w:rFonts w:hint="eastAsia"/>
          <w:sz w:val="21"/>
          <w:szCs w:val="21"/>
          <w:lang w:eastAsia="zh-CN"/>
        </w:rPr>
        <w:t>C:\Apache24</w:t>
      </w:r>
      <w:r w:rsidRPr="0084103A">
        <w:rPr>
          <w:rFonts w:hint="eastAsia"/>
          <w:sz w:val="21"/>
          <w:szCs w:val="21"/>
          <w:lang w:eastAsia="zh-CN"/>
        </w:rPr>
        <w:t>，执行</w:t>
      </w:r>
      <w:r w:rsidRPr="0084103A">
        <w:rPr>
          <w:rFonts w:hint="eastAsia"/>
          <w:sz w:val="21"/>
          <w:szCs w:val="21"/>
          <w:lang w:eastAsia="zh-CN"/>
        </w:rPr>
        <w:t xml:space="preserve"> httpd -k install </w:t>
      </w:r>
      <w:r w:rsidRPr="0084103A">
        <w:rPr>
          <w:rFonts w:hint="eastAsia"/>
          <w:sz w:val="21"/>
          <w:szCs w:val="21"/>
          <w:lang w:eastAsia="zh-CN"/>
        </w:rPr>
        <w:t>。例如</w:t>
      </w:r>
      <w:r w:rsidRPr="0084103A">
        <w:rPr>
          <w:rFonts w:hint="eastAsia"/>
          <w:sz w:val="21"/>
          <w:szCs w:val="21"/>
          <w:lang w:eastAsia="zh-CN"/>
        </w:rPr>
        <w:t xml:space="preserve"> C:\Apache24 \bin&gt;httpd -k install</w:t>
      </w:r>
    </w:p>
    <w:p w14:paraId="5F3FEB6B" w14:textId="77777777" w:rsidR="0084103A" w:rsidRPr="0084103A" w:rsidRDefault="0084103A" w:rsidP="00557A40">
      <w:pPr>
        <w:pStyle w:val="a6"/>
        <w:numPr>
          <w:ilvl w:val="0"/>
          <w:numId w:val="10"/>
        </w:numPr>
        <w:rPr>
          <w:lang w:eastAsia="zh-CN"/>
        </w:rPr>
      </w:pPr>
      <w:r w:rsidRPr="0084103A">
        <w:rPr>
          <w:rFonts w:hint="eastAsia"/>
          <w:sz w:val="21"/>
          <w:szCs w:val="21"/>
          <w:lang w:eastAsia="zh-CN"/>
        </w:rPr>
        <w:t>如果安装时提示缺少</w:t>
      </w:r>
      <w:r w:rsidRPr="0084103A">
        <w:rPr>
          <w:rFonts w:hint="eastAsia"/>
          <w:sz w:val="21"/>
          <w:szCs w:val="21"/>
          <w:lang w:eastAsia="zh-CN"/>
        </w:rPr>
        <w:t>msvcr100.dll</w:t>
      </w:r>
      <w:r w:rsidRPr="0084103A">
        <w:rPr>
          <w:rFonts w:hint="eastAsia"/>
          <w:sz w:val="21"/>
          <w:szCs w:val="21"/>
          <w:lang w:eastAsia="zh-CN"/>
        </w:rPr>
        <w:t>，请先安装</w:t>
      </w:r>
      <w:r w:rsidRPr="0084103A">
        <w:rPr>
          <w:rFonts w:hint="eastAsia"/>
          <w:sz w:val="21"/>
          <w:szCs w:val="21"/>
          <w:lang w:eastAsia="zh-CN"/>
        </w:rPr>
        <w:t>Microsoft Visual C++ 2010  x64 Redistributable package</w:t>
      </w:r>
    </w:p>
    <w:p w14:paraId="323761B5" w14:textId="77777777" w:rsidR="0084103A" w:rsidRDefault="0084103A" w:rsidP="0084103A">
      <w:pPr>
        <w:pStyle w:val="a6"/>
        <w:ind w:left="420"/>
        <w:rPr>
          <w:sz w:val="21"/>
          <w:szCs w:val="21"/>
          <w:lang w:eastAsia="zh-CN"/>
        </w:rPr>
      </w:pPr>
    </w:p>
    <w:p w14:paraId="11AC1D92" w14:textId="77777777" w:rsidR="0084103A" w:rsidRDefault="000343EC" w:rsidP="00557A40">
      <w:pPr>
        <w:pStyle w:val="5"/>
        <w:numPr>
          <w:ilvl w:val="3"/>
          <w:numId w:val="3"/>
        </w:numPr>
      </w:pPr>
      <w:bookmarkStart w:id="1096" w:name="_Toc485131071"/>
      <w:r>
        <w:rPr>
          <w:rFonts w:hint="eastAsia"/>
          <w:caps w:val="0"/>
        </w:rPr>
        <w:t>安装</w:t>
      </w:r>
      <w:r w:rsidRPr="004C368C">
        <w:rPr>
          <w:caps w:val="0"/>
        </w:rPr>
        <w:t>mod_jk</w:t>
      </w:r>
      <w:bookmarkEnd w:id="1096"/>
    </w:p>
    <w:p w14:paraId="12F72217" w14:textId="77777777" w:rsidR="0084103A" w:rsidRDefault="0084103A" w:rsidP="0084103A">
      <w:pPr>
        <w:ind w:left="420"/>
        <w:rPr>
          <w:sz w:val="21"/>
          <w:szCs w:val="21"/>
          <w:lang w:eastAsia="zh-CN"/>
        </w:rPr>
      </w:pPr>
      <w:r w:rsidRPr="00095876">
        <w:rPr>
          <w:rFonts w:hint="eastAsia"/>
          <w:sz w:val="21"/>
          <w:szCs w:val="21"/>
          <w:lang w:eastAsia="zh-CN"/>
        </w:rPr>
        <w:t>解压缩</w:t>
      </w:r>
      <w:r w:rsidRPr="00095876">
        <w:rPr>
          <w:rFonts w:hint="eastAsia"/>
          <w:sz w:val="21"/>
          <w:szCs w:val="21"/>
          <w:lang w:eastAsia="zh-CN"/>
        </w:rPr>
        <w:t>tomcat-connectors-1.2.37-windows-x86_64-httpd-2.4.x</w:t>
      </w:r>
      <w:r w:rsidRPr="00095876">
        <w:rPr>
          <w:rFonts w:hint="eastAsia"/>
          <w:sz w:val="21"/>
          <w:szCs w:val="21"/>
          <w:lang w:eastAsia="zh-CN"/>
        </w:rPr>
        <w:t>，将其中</w:t>
      </w:r>
      <w:r w:rsidRPr="00095876">
        <w:rPr>
          <w:rFonts w:hint="eastAsia"/>
          <w:sz w:val="21"/>
          <w:szCs w:val="21"/>
          <w:lang w:eastAsia="zh-CN"/>
        </w:rPr>
        <w:t>mod_jk.so</w:t>
      </w:r>
      <w:r w:rsidRPr="00095876">
        <w:rPr>
          <w:rFonts w:hint="eastAsia"/>
          <w:sz w:val="21"/>
          <w:szCs w:val="21"/>
          <w:lang w:eastAsia="zh-CN"/>
        </w:rPr>
        <w:t>拷贝到</w:t>
      </w:r>
      <w:r w:rsidRPr="0084103A">
        <w:rPr>
          <w:rFonts w:hint="eastAsia"/>
          <w:sz w:val="21"/>
          <w:szCs w:val="21"/>
          <w:lang w:eastAsia="zh-CN"/>
        </w:rPr>
        <w:t>C:\Apache24</w:t>
      </w:r>
      <w:r>
        <w:rPr>
          <w:rFonts w:hint="eastAsia"/>
          <w:sz w:val="21"/>
          <w:szCs w:val="21"/>
          <w:lang w:eastAsia="zh-CN"/>
        </w:rPr>
        <w:t>\</w:t>
      </w:r>
      <w:r w:rsidRPr="00095876">
        <w:rPr>
          <w:rFonts w:hint="eastAsia"/>
          <w:sz w:val="21"/>
          <w:szCs w:val="21"/>
          <w:lang w:eastAsia="zh-CN"/>
        </w:rPr>
        <w:t>modules</w:t>
      </w:r>
      <w:r w:rsidRPr="00095876">
        <w:rPr>
          <w:rFonts w:hint="eastAsia"/>
          <w:sz w:val="21"/>
          <w:szCs w:val="21"/>
          <w:lang w:eastAsia="zh-CN"/>
        </w:rPr>
        <w:t>目录下</w:t>
      </w:r>
    </w:p>
    <w:p w14:paraId="2DE37ABD" w14:textId="77777777" w:rsidR="0084103A" w:rsidRDefault="0084103A" w:rsidP="0084103A">
      <w:pPr>
        <w:ind w:left="420"/>
        <w:rPr>
          <w:sz w:val="21"/>
          <w:szCs w:val="21"/>
          <w:lang w:eastAsia="zh-CN"/>
        </w:rPr>
      </w:pPr>
    </w:p>
    <w:p w14:paraId="0AE868D9" w14:textId="77777777" w:rsidR="0084103A" w:rsidRDefault="000343EC" w:rsidP="00557A40">
      <w:pPr>
        <w:pStyle w:val="5"/>
        <w:numPr>
          <w:ilvl w:val="3"/>
          <w:numId w:val="3"/>
        </w:numPr>
      </w:pPr>
      <w:bookmarkStart w:id="1097" w:name="_Toc485131072"/>
      <w:r>
        <w:rPr>
          <w:rFonts w:hint="eastAsia"/>
          <w:caps w:val="0"/>
        </w:rPr>
        <w:t>配置</w:t>
      </w:r>
      <w:r>
        <w:rPr>
          <w:caps w:val="0"/>
        </w:rPr>
        <w:t>load balance</w:t>
      </w:r>
      <w:bookmarkEnd w:id="1097"/>
    </w:p>
    <w:p w14:paraId="110B0B8D" w14:textId="77777777" w:rsidR="00721123" w:rsidRPr="00721123" w:rsidRDefault="00721123" w:rsidP="00557A40">
      <w:pPr>
        <w:pStyle w:val="a6"/>
        <w:numPr>
          <w:ilvl w:val="0"/>
          <w:numId w:val="11"/>
        </w:numPr>
        <w:spacing w:line="300" w:lineRule="auto"/>
        <w:rPr>
          <w:color w:val="000000" w:themeColor="text1"/>
          <w:sz w:val="21"/>
          <w:szCs w:val="21"/>
          <w:lang w:eastAsia="zh-CN"/>
        </w:rPr>
      </w:pPr>
      <w:r w:rsidRPr="00721123">
        <w:rPr>
          <w:rFonts w:hint="eastAsia"/>
          <w:color w:val="000000" w:themeColor="text1"/>
          <w:sz w:val="21"/>
          <w:szCs w:val="21"/>
          <w:lang w:eastAsia="zh-CN"/>
        </w:rPr>
        <w:t>修改</w:t>
      </w:r>
      <w:r w:rsidRPr="00721123">
        <w:rPr>
          <w:color w:val="000000" w:themeColor="text1"/>
          <w:sz w:val="21"/>
          <w:szCs w:val="21"/>
          <w:lang w:eastAsia="zh-CN"/>
        </w:rPr>
        <w:t>C:\Apache24\conf</w:t>
      </w:r>
      <w:r w:rsidRPr="00721123">
        <w:rPr>
          <w:rFonts w:hint="eastAsia"/>
          <w:color w:val="000000" w:themeColor="text1"/>
          <w:sz w:val="21"/>
          <w:szCs w:val="21"/>
          <w:lang w:eastAsia="zh-CN"/>
        </w:rPr>
        <w:t>\httpd.conf</w:t>
      </w:r>
      <w:r w:rsidRPr="00721123">
        <w:rPr>
          <w:rFonts w:hint="eastAsia"/>
          <w:color w:val="000000" w:themeColor="text1"/>
          <w:sz w:val="21"/>
          <w:szCs w:val="21"/>
          <w:lang w:eastAsia="zh-CN"/>
        </w:rPr>
        <w:t>文件</w:t>
      </w:r>
    </w:p>
    <w:p w14:paraId="6FC6D4F8" w14:textId="77777777" w:rsidR="00721123" w:rsidRDefault="00721123" w:rsidP="00721123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 w:rsidRPr="00AE7532">
        <w:rPr>
          <w:rFonts w:hint="eastAsia"/>
          <w:color w:val="000000" w:themeColor="text1"/>
          <w:sz w:val="21"/>
          <w:szCs w:val="21"/>
          <w:lang w:eastAsia="zh-CN"/>
        </w:rPr>
        <w:t>37</w:t>
      </w:r>
      <w:r w:rsidRPr="00AE7532">
        <w:rPr>
          <w:rFonts w:hint="eastAsia"/>
          <w:color w:val="000000" w:themeColor="text1"/>
          <w:sz w:val="21"/>
          <w:szCs w:val="21"/>
          <w:lang w:eastAsia="zh-CN"/>
        </w:rPr>
        <w:t>行：</w:t>
      </w:r>
      <w:r w:rsidRPr="00AE7532">
        <w:rPr>
          <w:rFonts w:hint="eastAsia"/>
          <w:color w:val="000000" w:themeColor="text1"/>
          <w:sz w:val="21"/>
          <w:szCs w:val="21"/>
          <w:lang w:eastAsia="zh-CN"/>
        </w:rPr>
        <w:t xml:space="preserve">ServerRoot </w:t>
      </w:r>
      <w:r w:rsidRPr="00721123">
        <w:rPr>
          <w:color w:val="000000" w:themeColor="text1"/>
          <w:sz w:val="21"/>
          <w:szCs w:val="21"/>
          <w:lang w:eastAsia="zh-CN"/>
        </w:rPr>
        <w:t>"</w:t>
      </w:r>
      <w:r w:rsidRPr="00721123">
        <w:rPr>
          <w:color w:val="FF0000"/>
          <w:sz w:val="21"/>
          <w:szCs w:val="21"/>
          <w:lang w:eastAsia="zh-CN"/>
        </w:rPr>
        <w:t>C:/Apache24</w:t>
      </w:r>
      <w:r w:rsidRPr="00721123">
        <w:rPr>
          <w:color w:val="000000" w:themeColor="text1"/>
          <w:sz w:val="21"/>
          <w:szCs w:val="21"/>
          <w:lang w:eastAsia="zh-CN"/>
        </w:rPr>
        <w:t>"</w:t>
      </w:r>
      <w:r w:rsidRPr="00AE7532">
        <w:rPr>
          <w:rFonts w:hint="eastAsia"/>
          <w:color w:val="000000" w:themeColor="text1"/>
          <w:sz w:val="21"/>
          <w:szCs w:val="21"/>
          <w:lang w:eastAsia="zh-CN"/>
        </w:rPr>
        <w:t xml:space="preserve">   #</w:t>
      </w:r>
      <w:r w:rsidRPr="00AE7532">
        <w:rPr>
          <w:rFonts w:hint="eastAsia"/>
          <w:color w:val="000000" w:themeColor="text1"/>
          <w:sz w:val="21"/>
          <w:szCs w:val="21"/>
          <w:lang w:eastAsia="zh-CN"/>
        </w:rPr>
        <w:t>指向你的</w:t>
      </w:r>
      <w:r w:rsidRPr="00AE7532">
        <w:rPr>
          <w:rFonts w:hint="eastAsia"/>
          <w:color w:val="000000" w:themeColor="text1"/>
          <w:sz w:val="21"/>
          <w:szCs w:val="21"/>
          <w:lang w:eastAsia="zh-CN"/>
        </w:rPr>
        <w:t>Apache</w:t>
      </w:r>
      <w:r w:rsidRPr="00AE7532">
        <w:rPr>
          <w:rFonts w:hint="eastAsia"/>
          <w:color w:val="000000" w:themeColor="text1"/>
          <w:sz w:val="21"/>
          <w:szCs w:val="21"/>
          <w:lang w:eastAsia="zh-CN"/>
        </w:rPr>
        <w:t>目录</w:t>
      </w:r>
    </w:p>
    <w:p w14:paraId="39E52980" w14:textId="77777777" w:rsidR="00721123" w:rsidRDefault="00721123" w:rsidP="00721123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 w:rsidRPr="00AE7532">
        <w:rPr>
          <w:rFonts w:hint="eastAsia"/>
          <w:color w:val="000000" w:themeColor="text1"/>
          <w:sz w:val="21"/>
          <w:szCs w:val="21"/>
          <w:lang w:eastAsia="zh-CN"/>
        </w:rPr>
        <w:t>58</w:t>
      </w:r>
      <w:r w:rsidRPr="00AE7532">
        <w:rPr>
          <w:rFonts w:hint="eastAsia"/>
          <w:color w:val="000000" w:themeColor="text1"/>
          <w:sz w:val="21"/>
          <w:szCs w:val="21"/>
          <w:lang w:eastAsia="zh-CN"/>
        </w:rPr>
        <w:t>行</w:t>
      </w:r>
      <w:r w:rsidRPr="00AE7532">
        <w:rPr>
          <w:rFonts w:hint="eastAsia"/>
          <w:color w:val="000000" w:themeColor="text1"/>
          <w:sz w:val="21"/>
          <w:szCs w:val="21"/>
          <w:lang w:eastAsia="zh-CN"/>
        </w:rPr>
        <w:t>: Listen 80   #</w:t>
      </w:r>
      <w:r w:rsidRPr="00AE7532">
        <w:rPr>
          <w:rFonts w:hint="eastAsia"/>
          <w:color w:val="000000" w:themeColor="text1"/>
          <w:sz w:val="21"/>
          <w:szCs w:val="21"/>
          <w:lang w:eastAsia="zh-CN"/>
        </w:rPr>
        <w:t>默认为</w:t>
      </w:r>
      <w:r w:rsidRPr="00AE7532">
        <w:rPr>
          <w:rFonts w:hint="eastAsia"/>
          <w:color w:val="000000" w:themeColor="text1"/>
          <w:sz w:val="21"/>
          <w:szCs w:val="21"/>
          <w:lang w:eastAsia="zh-CN"/>
        </w:rPr>
        <w:t>80</w:t>
      </w:r>
    </w:p>
    <w:p w14:paraId="2775F3A3" w14:textId="77777777" w:rsidR="00721123" w:rsidRDefault="00721123" w:rsidP="00721123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 w:rsidRPr="00B205F1">
        <w:rPr>
          <w:rFonts w:hint="eastAsia"/>
          <w:color w:val="000000" w:themeColor="text1"/>
          <w:sz w:val="21"/>
          <w:szCs w:val="21"/>
          <w:lang w:eastAsia="zh-CN"/>
        </w:rPr>
        <w:t>213</w:t>
      </w:r>
      <w:r w:rsidRPr="00B205F1">
        <w:rPr>
          <w:rFonts w:hint="eastAsia"/>
          <w:color w:val="000000" w:themeColor="text1"/>
          <w:sz w:val="21"/>
          <w:szCs w:val="21"/>
          <w:lang w:eastAsia="zh-CN"/>
        </w:rPr>
        <w:t>行：</w:t>
      </w:r>
      <w:r>
        <w:rPr>
          <w:rFonts w:hint="eastAsia"/>
          <w:color w:val="000000" w:themeColor="text1"/>
          <w:sz w:val="21"/>
          <w:szCs w:val="21"/>
          <w:lang w:eastAsia="zh-CN"/>
        </w:rPr>
        <w:t>ServerName localhost:80</w:t>
      </w:r>
    </w:p>
    <w:p w14:paraId="73106969" w14:textId="77777777" w:rsidR="00721123" w:rsidRPr="00A8144E" w:rsidRDefault="00721123" w:rsidP="00721123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 w:rsidRPr="00A8144E">
        <w:rPr>
          <w:rFonts w:hint="eastAsia"/>
          <w:color w:val="000000" w:themeColor="text1"/>
          <w:sz w:val="21"/>
          <w:szCs w:val="21"/>
          <w:lang w:eastAsia="zh-CN"/>
        </w:rPr>
        <w:t>220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>行：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>&lt;Directory "</w:t>
      </w:r>
      <w:r w:rsidRPr="00721123">
        <w:rPr>
          <w:color w:val="FF0000"/>
          <w:sz w:val="21"/>
          <w:szCs w:val="21"/>
          <w:lang w:eastAsia="zh-CN"/>
        </w:rPr>
        <w:t>C:/enoviaPrj/enovia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>"&gt;  #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>改为你的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>Docbase</w:t>
      </w:r>
    </w:p>
    <w:p w14:paraId="57A8DFFF" w14:textId="77777777" w:rsidR="00721123" w:rsidRPr="00A8144E" w:rsidRDefault="00721123" w:rsidP="00721123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 w:rsidRPr="00A8144E">
        <w:rPr>
          <w:rFonts w:hint="eastAsia"/>
          <w:color w:val="000000" w:themeColor="text1"/>
          <w:sz w:val="21"/>
          <w:szCs w:val="21"/>
          <w:lang w:eastAsia="zh-CN"/>
        </w:rPr>
        <w:t xml:space="preserve">    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 xml:space="preserve">　　　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>AllowOverride All</w:t>
      </w:r>
    </w:p>
    <w:p w14:paraId="04A62769" w14:textId="77777777" w:rsidR="00721123" w:rsidRPr="00A8144E" w:rsidRDefault="00721123" w:rsidP="00721123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 w:rsidRPr="00A8144E">
        <w:rPr>
          <w:rFonts w:hint="eastAsia"/>
          <w:color w:val="000000" w:themeColor="text1"/>
          <w:sz w:val="21"/>
          <w:szCs w:val="21"/>
          <w:lang w:eastAsia="zh-CN"/>
        </w:rPr>
        <w:t xml:space="preserve">    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 xml:space="preserve">　　　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>Options None</w:t>
      </w:r>
    </w:p>
    <w:p w14:paraId="75429E97" w14:textId="77777777" w:rsidR="00721123" w:rsidRPr="00A8144E" w:rsidRDefault="00721123" w:rsidP="00721123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 w:rsidRPr="00A8144E">
        <w:rPr>
          <w:rFonts w:hint="eastAsia"/>
          <w:color w:val="000000" w:themeColor="text1"/>
          <w:sz w:val="21"/>
          <w:szCs w:val="21"/>
          <w:lang w:eastAsia="zh-CN"/>
        </w:rPr>
        <w:t xml:space="preserve">    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 xml:space="preserve">　　　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>Order allow,deny</w:t>
      </w:r>
    </w:p>
    <w:p w14:paraId="17CAF095" w14:textId="77777777" w:rsidR="00721123" w:rsidRPr="00A8144E" w:rsidRDefault="00721123" w:rsidP="00721123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 w:rsidRPr="00A8144E">
        <w:rPr>
          <w:rFonts w:hint="eastAsia"/>
          <w:color w:val="000000" w:themeColor="text1"/>
          <w:sz w:val="21"/>
          <w:szCs w:val="21"/>
          <w:lang w:eastAsia="zh-CN"/>
        </w:rPr>
        <w:t xml:space="preserve">    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 xml:space="preserve">　　　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>Allow from all</w:t>
      </w:r>
    </w:p>
    <w:p w14:paraId="5F7C42FE" w14:textId="77777777" w:rsidR="00721123" w:rsidRDefault="00721123" w:rsidP="00721123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 w:rsidRPr="00A8144E">
        <w:rPr>
          <w:rFonts w:hint="eastAsia"/>
          <w:color w:val="000000" w:themeColor="text1"/>
          <w:sz w:val="21"/>
          <w:szCs w:val="21"/>
          <w:lang w:eastAsia="zh-CN"/>
        </w:rPr>
        <w:t xml:space="preserve">　　　　</w:t>
      </w:r>
      <w:r w:rsidRPr="00A8144E">
        <w:rPr>
          <w:rFonts w:hint="eastAsia"/>
          <w:color w:val="000000" w:themeColor="text1"/>
          <w:sz w:val="21"/>
          <w:szCs w:val="21"/>
          <w:lang w:eastAsia="zh-CN"/>
        </w:rPr>
        <w:t>&lt;/Directory&gt;</w:t>
      </w:r>
    </w:p>
    <w:p w14:paraId="3D22F353" w14:textId="77777777" w:rsidR="00721123" w:rsidRDefault="00721123" w:rsidP="00721123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</w:p>
    <w:p w14:paraId="00DD83F5" w14:textId="77777777" w:rsidR="00721123" w:rsidRPr="001B3065" w:rsidRDefault="00721123" w:rsidP="00721123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 w:rsidRPr="001B3065">
        <w:rPr>
          <w:rFonts w:hint="eastAsia"/>
          <w:color w:val="000000" w:themeColor="text1"/>
          <w:sz w:val="21"/>
          <w:szCs w:val="21"/>
          <w:lang w:eastAsia="zh-CN"/>
        </w:rPr>
        <w:t>文件末尾，增加：</w:t>
      </w:r>
      <w:r w:rsidRPr="001B3065">
        <w:rPr>
          <w:rFonts w:hint="eastAsia"/>
          <w:color w:val="000000" w:themeColor="text1"/>
          <w:sz w:val="21"/>
          <w:szCs w:val="21"/>
          <w:lang w:eastAsia="zh-CN"/>
        </w:rPr>
        <w:t xml:space="preserve"> </w:t>
      </w:r>
    </w:p>
    <w:p w14:paraId="4D1C0873" w14:textId="77777777" w:rsidR="00721123" w:rsidRPr="002A3AF6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2A3AF6">
        <w:rPr>
          <w:color w:val="0070C0"/>
          <w:sz w:val="21"/>
          <w:szCs w:val="21"/>
          <w:lang w:eastAsia="zh-CN"/>
        </w:rPr>
        <w:t>&lt;VirtualHost *:80&gt;</w:t>
      </w:r>
    </w:p>
    <w:p w14:paraId="477CF154" w14:textId="77777777" w:rsidR="00721123" w:rsidRPr="002A3AF6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2A3AF6">
        <w:rPr>
          <w:color w:val="0070C0"/>
          <w:sz w:val="21"/>
          <w:szCs w:val="21"/>
          <w:lang w:eastAsia="zh-CN"/>
        </w:rPr>
        <w:t xml:space="preserve">    ServerAdmin </w:t>
      </w:r>
      <w:r w:rsidRPr="00721123">
        <w:rPr>
          <w:color w:val="FF0000"/>
          <w:sz w:val="21"/>
          <w:szCs w:val="21"/>
          <w:lang w:eastAsia="zh-CN"/>
        </w:rPr>
        <w:t>plmadmin@mcc-sfre.com</w:t>
      </w:r>
    </w:p>
    <w:p w14:paraId="1F4308BF" w14:textId="77777777" w:rsidR="00721123" w:rsidRPr="002A3AF6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>
        <w:rPr>
          <w:color w:val="0070C0"/>
          <w:sz w:val="21"/>
          <w:szCs w:val="21"/>
          <w:lang w:eastAsia="zh-CN"/>
        </w:rPr>
        <w:t xml:space="preserve">    DocumentRoot </w:t>
      </w:r>
      <w:r w:rsidRPr="00721123">
        <w:rPr>
          <w:color w:val="0070C0"/>
          <w:sz w:val="21"/>
          <w:szCs w:val="21"/>
          <w:lang w:eastAsia="zh-CN"/>
        </w:rPr>
        <w:t>"</w:t>
      </w:r>
      <w:r w:rsidRPr="00721123">
        <w:rPr>
          <w:color w:val="FF0000"/>
          <w:sz w:val="21"/>
          <w:szCs w:val="21"/>
          <w:lang w:eastAsia="zh-CN"/>
        </w:rPr>
        <w:t>C:/enoviaPrj/enovia</w:t>
      </w:r>
      <w:r w:rsidRPr="00721123">
        <w:rPr>
          <w:color w:val="0070C0"/>
          <w:sz w:val="21"/>
          <w:szCs w:val="21"/>
          <w:lang w:eastAsia="zh-CN"/>
        </w:rPr>
        <w:t>"</w:t>
      </w:r>
    </w:p>
    <w:p w14:paraId="69B34A12" w14:textId="77777777" w:rsidR="00721123" w:rsidRPr="002A3AF6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2A3AF6">
        <w:rPr>
          <w:color w:val="0070C0"/>
          <w:sz w:val="21"/>
          <w:szCs w:val="21"/>
          <w:lang w:eastAsia="zh-CN"/>
        </w:rPr>
        <w:t xml:space="preserve">    ServerName </w:t>
      </w:r>
      <w:r>
        <w:rPr>
          <w:rFonts w:hint="eastAsia"/>
          <w:color w:val="FF0000"/>
          <w:sz w:val="21"/>
          <w:szCs w:val="21"/>
          <w:lang w:eastAsia="zh-CN"/>
        </w:rPr>
        <w:t>192.168.80.12  #</w:t>
      </w:r>
      <w:r>
        <w:rPr>
          <w:rFonts w:hint="eastAsia"/>
          <w:color w:val="FF0000"/>
          <w:sz w:val="21"/>
          <w:szCs w:val="21"/>
          <w:lang w:eastAsia="zh-CN"/>
        </w:rPr>
        <w:t>如果配置好域名，此处可指定为域名</w:t>
      </w:r>
    </w:p>
    <w:p w14:paraId="1E2D87B5" w14:textId="77777777" w:rsidR="00721123" w:rsidRPr="002A3AF6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2A3AF6">
        <w:rPr>
          <w:color w:val="0070C0"/>
          <w:sz w:val="21"/>
          <w:szCs w:val="21"/>
          <w:lang w:eastAsia="zh-CN"/>
        </w:rPr>
        <w:tab/>
        <w:t xml:space="preserve">ServerAlias </w:t>
      </w:r>
      <w:r w:rsidRPr="00902D56">
        <w:rPr>
          <w:color w:val="FF0000"/>
          <w:sz w:val="21"/>
          <w:szCs w:val="21"/>
          <w:lang w:eastAsia="zh-CN"/>
        </w:rPr>
        <w:t>plm</w:t>
      </w:r>
    </w:p>
    <w:p w14:paraId="53BBE532" w14:textId="77777777" w:rsidR="00721123" w:rsidRPr="002A3AF6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2A3AF6">
        <w:rPr>
          <w:color w:val="0070C0"/>
          <w:sz w:val="21"/>
          <w:szCs w:val="21"/>
          <w:lang w:eastAsia="zh-CN"/>
        </w:rPr>
        <w:t xml:space="preserve">    ErrorLog logs\enovia-error.log</w:t>
      </w:r>
    </w:p>
    <w:p w14:paraId="6A54A313" w14:textId="77777777" w:rsidR="00721123" w:rsidRPr="002A3AF6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2A3AF6">
        <w:rPr>
          <w:color w:val="0070C0"/>
          <w:sz w:val="21"/>
          <w:szCs w:val="21"/>
          <w:lang w:eastAsia="zh-CN"/>
        </w:rPr>
        <w:t xml:space="preserve">    CustomLog logs\enovia-access.log common</w:t>
      </w:r>
    </w:p>
    <w:p w14:paraId="4C011008" w14:textId="77777777" w:rsidR="00721123" w:rsidRPr="002A3AF6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2A3AF6">
        <w:rPr>
          <w:color w:val="0070C0"/>
          <w:sz w:val="21"/>
          <w:szCs w:val="21"/>
          <w:lang w:eastAsia="zh-CN"/>
        </w:rPr>
        <w:tab/>
        <w:t xml:space="preserve">JkMount /* loadbalancer  </w:t>
      </w:r>
    </w:p>
    <w:p w14:paraId="5FD0CD9C" w14:textId="77777777" w:rsidR="00721123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2A3AF6">
        <w:rPr>
          <w:color w:val="0070C0"/>
          <w:sz w:val="21"/>
          <w:szCs w:val="21"/>
          <w:lang w:eastAsia="zh-CN"/>
        </w:rPr>
        <w:lastRenderedPageBreak/>
        <w:t xml:space="preserve">&lt;/VirtualHost&gt; </w:t>
      </w:r>
    </w:p>
    <w:p w14:paraId="686CB72E" w14:textId="77777777" w:rsidR="00721123" w:rsidRPr="00C5327C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C5327C">
        <w:rPr>
          <w:color w:val="0070C0"/>
          <w:sz w:val="21"/>
          <w:szCs w:val="21"/>
          <w:lang w:eastAsia="zh-CN"/>
        </w:rPr>
        <w:t xml:space="preserve">#Added by </w:t>
      </w:r>
      <w:r>
        <w:rPr>
          <w:rFonts w:hint="eastAsia"/>
          <w:color w:val="0070C0"/>
          <w:sz w:val="21"/>
          <w:szCs w:val="21"/>
          <w:lang w:eastAsia="zh-CN"/>
        </w:rPr>
        <w:t>ryan</w:t>
      </w:r>
      <w:r w:rsidRPr="00C5327C">
        <w:rPr>
          <w:color w:val="0070C0"/>
          <w:sz w:val="21"/>
          <w:szCs w:val="21"/>
          <w:lang w:eastAsia="zh-CN"/>
        </w:rPr>
        <w:t xml:space="preserve"> for Winsock AcceptEx error start</w:t>
      </w:r>
    </w:p>
    <w:p w14:paraId="2DBC53ED" w14:textId="77777777" w:rsidR="00721123" w:rsidRPr="00C5327C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C5327C">
        <w:rPr>
          <w:color w:val="0070C0"/>
          <w:sz w:val="21"/>
          <w:szCs w:val="21"/>
          <w:lang w:eastAsia="zh-CN"/>
        </w:rPr>
        <w:t>ThreadsPerChild 500</w:t>
      </w:r>
    </w:p>
    <w:p w14:paraId="2CEC7A60" w14:textId="77777777" w:rsidR="00721123" w:rsidRPr="00C5327C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C5327C">
        <w:rPr>
          <w:color w:val="0070C0"/>
          <w:sz w:val="21"/>
          <w:szCs w:val="21"/>
          <w:lang w:eastAsia="zh-CN"/>
        </w:rPr>
        <w:t>MaxRequestsPerChild 10000</w:t>
      </w:r>
    </w:p>
    <w:p w14:paraId="071F6F19" w14:textId="77777777" w:rsidR="00721123" w:rsidRPr="00C5327C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C5327C">
        <w:rPr>
          <w:color w:val="0070C0"/>
          <w:sz w:val="21"/>
          <w:szCs w:val="21"/>
          <w:lang w:eastAsia="zh-CN"/>
        </w:rPr>
        <w:t>AcceptFilter http none</w:t>
      </w:r>
    </w:p>
    <w:p w14:paraId="5BF5CABA" w14:textId="77777777" w:rsidR="00721123" w:rsidRPr="00C5327C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C5327C">
        <w:rPr>
          <w:color w:val="0070C0"/>
          <w:sz w:val="21"/>
          <w:szCs w:val="21"/>
          <w:lang w:eastAsia="zh-CN"/>
        </w:rPr>
        <w:t xml:space="preserve">#Added by </w:t>
      </w:r>
      <w:r>
        <w:rPr>
          <w:rFonts w:hint="eastAsia"/>
          <w:color w:val="0070C0"/>
          <w:sz w:val="21"/>
          <w:szCs w:val="21"/>
          <w:lang w:eastAsia="zh-CN"/>
        </w:rPr>
        <w:t>ryan</w:t>
      </w:r>
      <w:r w:rsidRPr="00C5327C">
        <w:rPr>
          <w:color w:val="0070C0"/>
          <w:sz w:val="21"/>
          <w:szCs w:val="21"/>
          <w:lang w:eastAsia="zh-CN"/>
        </w:rPr>
        <w:t xml:space="preserve"> for Winsock AcceptEx error end</w:t>
      </w:r>
    </w:p>
    <w:p w14:paraId="7F6F27B2" w14:textId="77777777" w:rsidR="00721123" w:rsidRDefault="00721123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  <w:r w:rsidRPr="00C5327C">
        <w:rPr>
          <w:color w:val="0070C0"/>
          <w:sz w:val="21"/>
          <w:szCs w:val="21"/>
          <w:lang w:eastAsia="zh-CN"/>
        </w:rPr>
        <w:t>include conf/mod_jk.conf</w:t>
      </w:r>
    </w:p>
    <w:p w14:paraId="6652C79B" w14:textId="77777777" w:rsidR="002051FE" w:rsidRDefault="002051FE" w:rsidP="00721123">
      <w:pPr>
        <w:pStyle w:val="a6"/>
        <w:spacing w:line="300" w:lineRule="auto"/>
        <w:ind w:left="840"/>
        <w:rPr>
          <w:color w:val="0070C0"/>
          <w:sz w:val="21"/>
          <w:szCs w:val="21"/>
          <w:lang w:eastAsia="zh-CN"/>
        </w:rPr>
      </w:pPr>
    </w:p>
    <w:p w14:paraId="10C06D89" w14:textId="77777777" w:rsidR="002051FE" w:rsidRDefault="002051FE" w:rsidP="00557A40">
      <w:pPr>
        <w:pStyle w:val="a6"/>
        <w:numPr>
          <w:ilvl w:val="0"/>
          <w:numId w:val="11"/>
        </w:numPr>
        <w:spacing w:line="300" w:lineRule="auto"/>
        <w:rPr>
          <w:color w:val="000000" w:themeColor="text1"/>
          <w:sz w:val="21"/>
          <w:szCs w:val="21"/>
          <w:lang w:eastAsia="zh-CN"/>
        </w:rPr>
      </w:pPr>
      <w:r>
        <w:rPr>
          <w:rFonts w:hint="eastAsia"/>
          <w:color w:val="000000" w:themeColor="text1"/>
          <w:sz w:val="21"/>
          <w:szCs w:val="21"/>
          <w:lang w:eastAsia="zh-CN"/>
        </w:rPr>
        <w:t>在</w:t>
      </w:r>
      <w:r w:rsidRPr="00077A7E">
        <w:rPr>
          <w:rFonts w:hint="eastAsia"/>
          <w:color w:val="000000" w:themeColor="text1"/>
          <w:sz w:val="21"/>
          <w:szCs w:val="21"/>
          <w:lang w:eastAsia="zh-CN"/>
        </w:rPr>
        <w:t>Conf</w:t>
      </w:r>
      <w:r>
        <w:rPr>
          <w:rFonts w:hint="eastAsia"/>
          <w:color w:val="000000" w:themeColor="text1"/>
          <w:sz w:val="21"/>
          <w:szCs w:val="21"/>
          <w:lang w:eastAsia="zh-CN"/>
        </w:rPr>
        <w:t>文件夹中修改</w:t>
      </w:r>
      <w:r w:rsidRPr="00077A7E">
        <w:rPr>
          <w:rFonts w:hint="eastAsia"/>
          <w:color w:val="000000" w:themeColor="text1"/>
          <w:sz w:val="21"/>
          <w:szCs w:val="21"/>
          <w:lang w:eastAsia="zh-CN"/>
        </w:rPr>
        <w:t>mod_jk.conf:</w:t>
      </w:r>
      <w:r w:rsidRPr="00077A7E">
        <w:rPr>
          <w:rFonts w:hint="eastAsia"/>
          <w:color w:val="000000" w:themeColor="text1"/>
          <w:sz w:val="21"/>
          <w:szCs w:val="21"/>
          <w:lang w:eastAsia="zh-CN"/>
        </w:rPr>
        <w:t>内容参考附件压缩包中</w:t>
      </w:r>
      <w:r w:rsidRPr="00077A7E">
        <w:rPr>
          <w:rFonts w:hint="eastAsia"/>
          <w:color w:val="000000" w:themeColor="text1"/>
          <w:sz w:val="21"/>
          <w:szCs w:val="21"/>
          <w:lang w:eastAsia="zh-CN"/>
        </w:rPr>
        <w:t>mod_jk.conf</w:t>
      </w:r>
    </w:p>
    <w:p w14:paraId="4136EDA5" w14:textId="77777777" w:rsidR="002051FE" w:rsidRDefault="002051FE" w:rsidP="002051FE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>
        <w:rPr>
          <w:rFonts w:hint="eastAsia"/>
          <w:color w:val="000000" w:themeColor="text1"/>
          <w:sz w:val="21"/>
          <w:szCs w:val="21"/>
          <w:lang w:eastAsia="zh-CN"/>
        </w:rPr>
        <w:t>在</w:t>
      </w:r>
      <w:r w:rsidRPr="00077A7E">
        <w:rPr>
          <w:rFonts w:hint="eastAsia"/>
          <w:color w:val="000000" w:themeColor="text1"/>
          <w:sz w:val="21"/>
          <w:szCs w:val="21"/>
          <w:lang w:eastAsia="zh-CN"/>
        </w:rPr>
        <w:t>mod_jk.conf</w:t>
      </w:r>
      <w:r>
        <w:rPr>
          <w:rFonts w:hint="eastAsia"/>
          <w:color w:val="000000" w:themeColor="text1"/>
          <w:sz w:val="21"/>
          <w:szCs w:val="21"/>
          <w:lang w:eastAsia="zh-CN"/>
        </w:rPr>
        <w:t>修改一下内容</w:t>
      </w:r>
      <w:r>
        <w:rPr>
          <w:rFonts w:hint="eastAsia"/>
          <w:color w:val="000000" w:themeColor="text1"/>
          <w:sz w:val="21"/>
          <w:szCs w:val="21"/>
          <w:lang w:eastAsia="zh-CN"/>
        </w:rPr>
        <w:t>:</w:t>
      </w:r>
    </w:p>
    <w:p w14:paraId="7347BAB7" w14:textId="77777777" w:rsidR="002051FE" w:rsidRPr="0098241C" w:rsidRDefault="002051FE" w:rsidP="002051FE">
      <w:pPr>
        <w:pStyle w:val="a6"/>
        <w:spacing w:line="300" w:lineRule="auto"/>
        <w:ind w:left="426"/>
        <w:rPr>
          <w:color w:val="000000" w:themeColor="text1"/>
          <w:sz w:val="18"/>
          <w:szCs w:val="21"/>
          <w:lang w:eastAsia="zh-CN"/>
        </w:rPr>
      </w:pPr>
      <w:r w:rsidRPr="00463516">
        <w:rPr>
          <w:rFonts w:hint="eastAsia"/>
          <w:color w:val="0070C0"/>
          <w:sz w:val="21"/>
          <w:szCs w:val="21"/>
          <w:lang w:eastAsia="zh-CN"/>
        </w:rPr>
        <w:t xml:space="preserve"># </w:t>
      </w:r>
      <w:r w:rsidRPr="002545BE">
        <w:rPr>
          <w:rFonts w:hint="eastAsia"/>
          <w:color w:val="0070C0"/>
          <w:sz w:val="21"/>
          <w:szCs w:val="21"/>
          <w:lang w:eastAsia="zh-CN"/>
        </w:rPr>
        <w:t xml:space="preserve">JkMount /j_security_check loadbalancer   </w:t>
      </w:r>
      <w:r w:rsidRPr="0098241C">
        <w:rPr>
          <w:rFonts w:hint="eastAsia"/>
          <w:color w:val="000000" w:themeColor="text1"/>
          <w:sz w:val="18"/>
          <w:szCs w:val="21"/>
          <w:lang w:eastAsia="zh-CN"/>
        </w:rPr>
        <w:t>#</w:t>
      </w:r>
      <w:r w:rsidRPr="0098241C">
        <w:rPr>
          <w:rFonts w:hint="eastAsia"/>
          <w:color w:val="000000" w:themeColor="text1"/>
          <w:sz w:val="18"/>
          <w:szCs w:val="21"/>
          <w:lang w:eastAsia="zh-CN"/>
        </w:rPr>
        <w:t>用于</w:t>
      </w:r>
      <w:r w:rsidRPr="0098241C">
        <w:rPr>
          <w:rFonts w:hint="eastAsia"/>
          <w:color w:val="000000" w:themeColor="text1"/>
          <w:sz w:val="18"/>
          <w:szCs w:val="21"/>
          <w:lang w:eastAsia="zh-CN"/>
        </w:rPr>
        <w:t>LDAP</w:t>
      </w:r>
      <w:r w:rsidRPr="0098241C">
        <w:rPr>
          <w:rFonts w:hint="eastAsia"/>
          <w:color w:val="000000" w:themeColor="text1"/>
          <w:sz w:val="18"/>
          <w:szCs w:val="21"/>
          <w:lang w:eastAsia="zh-CN"/>
        </w:rPr>
        <w:t>配置</w:t>
      </w:r>
      <w:r w:rsidRPr="0098241C">
        <w:rPr>
          <w:rFonts w:hint="eastAsia"/>
          <w:color w:val="000000" w:themeColor="text1"/>
          <w:sz w:val="18"/>
          <w:szCs w:val="21"/>
          <w:lang w:eastAsia="zh-CN"/>
        </w:rPr>
        <w:t>(</w:t>
      </w:r>
      <w:r w:rsidRPr="0098241C">
        <w:rPr>
          <w:rFonts w:hint="eastAsia"/>
          <w:color w:val="000000" w:themeColor="text1"/>
          <w:sz w:val="18"/>
          <w:szCs w:val="21"/>
          <w:lang w:eastAsia="zh-CN"/>
        </w:rPr>
        <w:t>不使用</w:t>
      </w:r>
      <w:r w:rsidRPr="0098241C">
        <w:rPr>
          <w:rFonts w:hint="eastAsia"/>
          <w:color w:val="000000" w:themeColor="text1"/>
          <w:sz w:val="18"/>
          <w:szCs w:val="21"/>
          <w:lang w:eastAsia="zh-CN"/>
        </w:rPr>
        <w:t xml:space="preserve">Tomcat LADP </w:t>
      </w:r>
      <w:r w:rsidRPr="0098241C">
        <w:rPr>
          <w:rFonts w:hint="eastAsia"/>
          <w:color w:val="000000" w:themeColor="text1"/>
          <w:sz w:val="18"/>
          <w:szCs w:val="21"/>
          <w:lang w:eastAsia="zh-CN"/>
        </w:rPr>
        <w:t>验证</w:t>
      </w:r>
      <w:r w:rsidRPr="0098241C">
        <w:rPr>
          <w:rFonts w:hint="eastAsia"/>
          <w:color w:val="000000" w:themeColor="text1"/>
          <w:sz w:val="18"/>
          <w:szCs w:val="21"/>
          <w:lang w:eastAsia="zh-CN"/>
        </w:rPr>
        <w:t>)</w:t>
      </w:r>
    </w:p>
    <w:p w14:paraId="21D2EE47" w14:textId="77777777" w:rsidR="002051FE" w:rsidRDefault="002051FE" w:rsidP="002051FE">
      <w:pPr>
        <w:pStyle w:val="a6"/>
        <w:spacing w:line="300" w:lineRule="auto"/>
        <w:ind w:left="426"/>
        <w:rPr>
          <w:color w:val="000000" w:themeColor="text1"/>
          <w:sz w:val="21"/>
          <w:szCs w:val="21"/>
          <w:lang w:eastAsia="zh-CN"/>
        </w:rPr>
      </w:pPr>
      <w:r w:rsidRPr="002545BE">
        <w:rPr>
          <w:rFonts w:hint="eastAsia"/>
          <w:color w:val="0070C0"/>
          <w:sz w:val="21"/>
          <w:szCs w:val="21"/>
          <w:lang w:eastAsia="zh-CN"/>
        </w:rPr>
        <w:t xml:space="preserve">JkMount /* loadbalancer  </w:t>
      </w:r>
      <w:r w:rsidRPr="00463516">
        <w:rPr>
          <w:rFonts w:hint="eastAsia"/>
          <w:color w:val="000000" w:themeColor="text1"/>
          <w:sz w:val="21"/>
          <w:szCs w:val="21"/>
          <w:lang w:eastAsia="zh-CN"/>
        </w:rPr>
        <w:t>#</w:t>
      </w:r>
      <w:r w:rsidRPr="00463516">
        <w:rPr>
          <w:rFonts w:hint="eastAsia"/>
          <w:color w:val="000000" w:themeColor="text1"/>
          <w:sz w:val="21"/>
          <w:szCs w:val="21"/>
          <w:lang w:eastAsia="zh-CN"/>
        </w:rPr>
        <w:t>同上</w:t>
      </w:r>
    </w:p>
    <w:p w14:paraId="340BCD92" w14:textId="77777777" w:rsidR="001D0E5F" w:rsidRDefault="001D0E5F" w:rsidP="002051FE">
      <w:pPr>
        <w:pStyle w:val="a6"/>
        <w:spacing w:line="300" w:lineRule="auto"/>
        <w:ind w:left="426"/>
        <w:rPr>
          <w:color w:val="0070C0"/>
          <w:sz w:val="21"/>
          <w:szCs w:val="21"/>
          <w:lang w:eastAsia="zh-CN"/>
        </w:rPr>
      </w:pPr>
    </w:p>
    <w:p w14:paraId="43DA2139" w14:textId="77777777" w:rsidR="002051FE" w:rsidRDefault="002051FE" w:rsidP="00557A40">
      <w:pPr>
        <w:pStyle w:val="a6"/>
        <w:numPr>
          <w:ilvl w:val="0"/>
          <w:numId w:val="11"/>
        </w:numPr>
        <w:spacing w:line="300" w:lineRule="auto"/>
        <w:rPr>
          <w:color w:val="000000" w:themeColor="text1"/>
          <w:sz w:val="21"/>
          <w:szCs w:val="21"/>
          <w:lang w:eastAsia="zh-CN"/>
        </w:rPr>
      </w:pPr>
      <w:r>
        <w:rPr>
          <w:rFonts w:hint="eastAsia"/>
          <w:color w:val="000000" w:themeColor="text1"/>
          <w:sz w:val="21"/>
          <w:szCs w:val="21"/>
          <w:lang w:eastAsia="zh-CN"/>
        </w:rPr>
        <w:t>在</w:t>
      </w:r>
      <w:r w:rsidRPr="00180D0F">
        <w:rPr>
          <w:rFonts w:hint="eastAsia"/>
          <w:color w:val="000000" w:themeColor="text1"/>
          <w:sz w:val="21"/>
          <w:szCs w:val="21"/>
          <w:lang w:eastAsia="zh-CN"/>
        </w:rPr>
        <w:t>Conf</w:t>
      </w:r>
      <w:r w:rsidRPr="00180D0F">
        <w:rPr>
          <w:rFonts w:hint="eastAsia"/>
          <w:color w:val="000000" w:themeColor="text1"/>
          <w:sz w:val="21"/>
          <w:szCs w:val="21"/>
          <w:lang w:eastAsia="zh-CN"/>
        </w:rPr>
        <w:t>文件夹中创建</w:t>
      </w:r>
      <w:r w:rsidRPr="00180D0F">
        <w:rPr>
          <w:rFonts w:hint="eastAsia"/>
          <w:color w:val="000000" w:themeColor="text1"/>
          <w:sz w:val="21"/>
          <w:szCs w:val="21"/>
          <w:lang w:eastAsia="zh-CN"/>
        </w:rPr>
        <w:t>workers.properties:</w:t>
      </w:r>
      <w:r w:rsidRPr="00180D0F">
        <w:rPr>
          <w:rFonts w:hint="eastAsia"/>
          <w:color w:val="000000" w:themeColor="text1"/>
          <w:sz w:val="21"/>
          <w:szCs w:val="21"/>
          <w:lang w:eastAsia="zh-CN"/>
        </w:rPr>
        <w:t>内容参考附件压缩包中</w:t>
      </w:r>
      <w:r w:rsidRPr="00180D0F">
        <w:rPr>
          <w:rFonts w:hint="eastAsia"/>
          <w:color w:val="000000" w:themeColor="text1"/>
          <w:sz w:val="21"/>
          <w:szCs w:val="21"/>
          <w:lang w:eastAsia="zh-CN"/>
        </w:rPr>
        <w:t>workers.properties</w:t>
      </w:r>
    </w:p>
    <w:p w14:paraId="2239509D" w14:textId="77777777" w:rsidR="009114BA" w:rsidRPr="0051558E" w:rsidRDefault="002051FE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rFonts w:hint="eastAsia"/>
          <w:color w:val="0070C0"/>
          <w:sz w:val="21"/>
          <w:szCs w:val="21"/>
          <w:lang w:eastAsia="zh-CN"/>
        </w:rPr>
        <w:t xml:space="preserve">worker.list = loadbalancer  #server </w:t>
      </w:r>
      <w:r w:rsidRPr="00644C0E">
        <w:rPr>
          <w:rFonts w:hint="eastAsia"/>
          <w:color w:val="0070C0"/>
          <w:sz w:val="21"/>
          <w:szCs w:val="21"/>
          <w:lang w:eastAsia="zh-CN"/>
        </w:rPr>
        <w:t>列表</w:t>
      </w:r>
    </w:p>
    <w:p w14:paraId="0BD666C3" w14:textId="77777777" w:rsidR="009114BA" w:rsidRPr="0051558E" w:rsidRDefault="002051FE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color w:val="0070C0"/>
          <w:sz w:val="21"/>
          <w:szCs w:val="21"/>
          <w:lang w:eastAsia="zh-CN"/>
        </w:rPr>
        <w:t>worker.tomcat1.port=8009</w:t>
      </w:r>
    </w:p>
    <w:p w14:paraId="3B310482" w14:textId="77777777" w:rsidR="009114BA" w:rsidRPr="0051558E" w:rsidRDefault="002051FE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color w:val="0070C0"/>
          <w:sz w:val="21"/>
          <w:szCs w:val="21"/>
          <w:lang w:eastAsia="zh-CN"/>
        </w:rPr>
        <w:t>worker.tomcat1.host=localhost</w:t>
      </w:r>
    </w:p>
    <w:p w14:paraId="6286B582" w14:textId="77777777" w:rsidR="009114BA" w:rsidRPr="0051558E" w:rsidRDefault="002051FE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color w:val="0070C0"/>
          <w:sz w:val="21"/>
          <w:szCs w:val="21"/>
          <w:lang w:eastAsia="zh-CN"/>
        </w:rPr>
        <w:t>worker.tomcat1.type=ajp13</w:t>
      </w:r>
    </w:p>
    <w:p w14:paraId="64EE249A" w14:textId="77777777" w:rsidR="009114BA" w:rsidRPr="0051558E" w:rsidRDefault="002051FE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color w:val="0070C0"/>
          <w:sz w:val="21"/>
          <w:szCs w:val="21"/>
          <w:lang w:eastAsia="zh-CN"/>
        </w:rPr>
        <w:t>worker.tomcat1.lbfactor=1</w:t>
      </w:r>
    </w:p>
    <w:p w14:paraId="1EFF02C3" w14:textId="77777777" w:rsidR="009114BA" w:rsidRPr="0051558E" w:rsidRDefault="009114BA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</w:p>
    <w:p w14:paraId="3819AC03" w14:textId="77777777" w:rsidR="009114BA" w:rsidRPr="0051558E" w:rsidRDefault="002051FE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color w:val="0070C0"/>
          <w:sz w:val="21"/>
          <w:szCs w:val="21"/>
          <w:lang w:eastAsia="zh-CN"/>
        </w:rPr>
        <w:t>worker.tomcat2.port=8010</w:t>
      </w:r>
    </w:p>
    <w:p w14:paraId="4BE8B945" w14:textId="77777777" w:rsidR="00DE711E" w:rsidRPr="0051558E" w:rsidRDefault="002051FE" w:rsidP="00DE711E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color w:val="0070C0"/>
          <w:sz w:val="21"/>
          <w:szCs w:val="21"/>
          <w:lang w:eastAsia="zh-CN"/>
        </w:rPr>
        <w:t>worker.tomcat2.host=localhost</w:t>
      </w:r>
    </w:p>
    <w:p w14:paraId="3A185F2A" w14:textId="77777777" w:rsidR="00DE711E" w:rsidRPr="0051558E" w:rsidRDefault="002051FE" w:rsidP="00DE711E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color w:val="0070C0"/>
          <w:sz w:val="21"/>
          <w:szCs w:val="21"/>
          <w:lang w:eastAsia="zh-CN"/>
        </w:rPr>
        <w:t>worker.tomcat2.type=ajp13</w:t>
      </w:r>
    </w:p>
    <w:p w14:paraId="54079297" w14:textId="77777777" w:rsidR="00DE711E" w:rsidRPr="0051558E" w:rsidRDefault="002051FE" w:rsidP="00DE711E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color w:val="0070C0"/>
          <w:sz w:val="21"/>
          <w:szCs w:val="21"/>
          <w:lang w:eastAsia="zh-CN"/>
        </w:rPr>
        <w:t>worker.tomcat2.lbfactor=1</w:t>
      </w:r>
    </w:p>
    <w:p w14:paraId="418F9DDF" w14:textId="77777777" w:rsidR="00DE711E" w:rsidRPr="0051558E" w:rsidRDefault="002051FE" w:rsidP="00DE711E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color w:val="0070C0"/>
          <w:sz w:val="21"/>
          <w:szCs w:val="21"/>
          <w:lang w:eastAsia="zh-CN"/>
        </w:rPr>
        <w:t># Define the LB worker</w:t>
      </w:r>
    </w:p>
    <w:p w14:paraId="3DA846E2" w14:textId="77777777" w:rsidR="00DE711E" w:rsidRPr="0051558E" w:rsidRDefault="002051FE" w:rsidP="00DE711E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color w:val="0070C0"/>
          <w:sz w:val="21"/>
          <w:szCs w:val="21"/>
          <w:lang w:eastAsia="zh-CN"/>
        </w:rPr>
        <w:t>worker.loadbalancer.type=lb</w:t>
      </w:r>
    </w:p>
    <w:p w14:paraId="7BB421E4" w14:textId="77777777" w:rsidR="00DE711E" w:rsidRPr="0051558E" w:rsidRDefault="002051FE" w:rsidP="00DE711E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rFonts w:hint="eastAsia"/>
          <w:color w:val="0070C0"/>
          <w:sz w:val="21"/>
          <w:szCs w:val="21"/>
          <w:lang w:eastAsia="zh-CN"/>
        </w:rPr>
        <w:t xml:space="preserve">worker.loadbalancer.balance_workers=tomcat1, tomcat2  # jvmRoute </w:t>
      </w:r>
      <w:r w:rsidRPr="00644C0E">
        <w:rPr>
          <w:rFonts w:hint="eastAsia"/>
          <w:color w:val="0070C0"/>
          <w:sz w:val="21"/>
          <w:szCs w:val="21"/>
          <w:lang w:eastAsia="zh-CN"/>
        </w:rPr>
        <w:t>列表</w:t>
      </w:r>
    </w:p>
    <w:p w14:paraId="48852735" w14:textId="77777777" w:rsidR="00DE711E" w:rsidRPr="0051558E" w:rsidRDefault="002051FE" w:rsidP="00DE711E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644C0E">
        <w:rPr>
          <w:color w:val="0070C0"/>
          <w:sz w:val="21"/>
          <w:szCs w:val="21"/>
          <w:lang w:eastAsia="zh-CN"/>
        </w:rPr>
        <w:t>worker.loadbalancer.method=Busyness</w:t>
      </w:r>
    </w:p>
    <w:p w14:paraId="373DEE00" w14:textId="77777777" w:rsidR="00DE711E" w:rsidRPr="0051558E" w:rsidRDefault="002051FE" w:rsidP="00DE711E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1D0E5F">
        <w:rPr>
          <w:color w:val="0070C0"/>
          <w:sz w:val="21"/>
          <w:szCs w:val="21"/>
          <w:lang w:eastAsia="zh-CN"/>
        </w:rPr>
        <w:t>worker.loadbalancer.sticky_session=true</w:t>
      </w:r>
    </w:p>
    <w:p w14:paraId="5DE0565B" w14:textId="77777777" w:rsidR="0084103A" w:rsidRDefault="0084103A" w:rsidP="00DE711E">
      <w:pPr>
        <w:ind w:leftChars="257" w:left="565"/>
        <w:rPr>
          <w:lang w:eastAsia="zh-CN"/>
        </w:rPr>
      </w:pPr>
    </w:p>
    <w:p w14:paraId="025DD188" w14:textId="77777777" w:rsidR="002B2942" w:rsidRDefault="000343EC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1098" w:name="_Toc350434800"/>
      <w:bookmarkStart w:id="1099" w:name="_Toc485131073"/>
      <w:r>
        <w:rPr>
          <w:caps w:val="0"/>
          <w:lang w:eastAsia="zh-CN"/>
        </w:rPr>
        <w:t>tomcat1</w:t>
      </w:r>
      <w:r>
        <w:rPr>
          <w:rFonts w:hint="eastAsia"/>
          <w:caps w:val="0"/>
          <w:lang w:eastAsia="zh-CN"/>
        </w:rPr>
        <w:t>安装配置</w:t>
      </w:r>
      <w:bookmarkEnd w:id="1098"/>
      <w:bookmarkEnd w:id="1099"/>
    </w:p>
    <w:p w14:paraId="643BF42B" w14:textId="77777777" w:rsidR="002B2942" w:rsidRDefault="000343EC" w:rsidP="00557A40">
      <w:pPr>
        <w:pStyle w:val="5"/>
        <w:numPr>
          <w:ilvl w:val="3"/>
          <w:numId w:val="3"/>
        </w:numPr>
      </w:pPr>
      <w:bookmarkStart w:id="1100" w:name="_Toc485131074"/>
      <w:r>
        <w:rPr>
          <w:caps w:val="0"/>
        </w:rPr>
        <w:t>catalina.bat</w:t>
      </w:r>
      <w:r>
        <w:rPr>
          <w:rFonts w:hint="eastAsia"/>
          <w:caps w:val="0"/>
        </w:rPr>
        <w:t>配置</w:t>
      </w:r>
      <w:bookmarkEnd w:id="1100"/>
    </w:p>
    <w:p w14:paraId="6B130471" w14:textId="77777777" w:rsidR="002B2942" w:rsidRPr="00F42026" w:rsidRDefault="002B2942" w:rsidP="00557A40">
      <w:pPr>
        <w:pStyle w:val="a6"/>
        <w:numPr>
          <w:ilvl w:val="0"/>
          <w:numId w:val="12"/>
        </w:numPr>
        <w:spacing w:line="300" w:lineRule="auto"/>
        <w:rPr>
          <w:sz w:val="21"/>
          <w:szCs w:val="21"/>
          <w:lang w:eastAsia="zh-CN"/>
        </w:rPr>
      </w:pPr>
      <w:r w:rsidRPr="00F42026">
        <w:rPr>
          <w:rFonts w:hint="eastAsia"/>
          <w:sz w:val="21"/>
          <w:szCs w:val="21"/>
          <w:lang w:eastAsia="zh-CN"/>
        </w:rPr>
        <w:t>在</w:t>
      </w:r>
      <w:r w:rsidRPr="00F42026">
        <w:rPr>
          <w:color w:val="000000" w:themeColor="text1"/>
          <w:sz w:val="21"/>
          <w:szCs w:val="21"/>
          <w:lang w:eastAsia="zh-CN"/>
        </w:rPr>
        <w:t>C:\</w:t>
      </w:r>
      <w:r w:rsidR="00F42026">
        <w:rPr>
          <w:rFonts w:hint="eastAsia"/>
          <w:color w:val="000000" w:themeColor="text1"/>
          <w:sz w:val="21"/>
          <w:szCs w:val="21"/>
          <w:lang w:eastAsia="zh-CN"/>
        </w:rPr>
        <w:t>tomcat1</w:t>
      </w:r>
      <w:r w:rsidRPr="00F42026">
        <w:rPr>
          <w:color w:val="000000" w:themeColor="text1"/>
          <w:sz w:val="21"/>
          <w:szCs w:val="21"/>
          <w:lang w:eastAsia="zh-CN"/>
        </w:rPr>
        <w:t>\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bin\catalina.bat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文件中</w:t>
      </w:r>
      <w:r w:rsidRPr="00F42026">
        <w:rPr>
          <w:rFonts w:hint="eastAsia"/>
          <w:sz w:val="21"/>
          <w:szCs w:val="21"/>
          <w:lang w:eastAsia="zh-CN"/>
        </w:rPr>
        <w:t>加入如下设置：</w:t>
      </w:r>
    </w:p>
    <w:p w14:paraId="539E4654" w14:textId="77777777" w:rsidR="00F42026" w:rsidRPr="00F42026" w:rsidRDefault="00F42026" w:rsidP="00F42026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lastRenderedPageBreak/>
        <w:t>set CATALINA_HOME=C:\tomcat1</w:t>
      </w:r>
    </w:p>
    <w:p w14:paraId="79FCF847" w14:textId="77777777" w:rsidR="00F42026" w:rsidRPr="00F42026" w:rsidRDefault="00F42026" w:rsidP="00F42026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JAVA_OPTS=%JAVA_OPTS% -Xms2048m -Xmx2048m</w:t>
      </w:r>
    </w:p>
    <w:p w14:paraId="78CDADFB" w14:textId="77777777" w:rsidR="00F42026" w:rsidRPr="00F42026" w:rsidRDefault="00F42026" w:rsidP="00F42026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JAVA_OPTS=%JAVA_OPTS% -Dorg.owasp.esapi.resources=C:\enoviaPrj\enovia\WEB-INF\classes</w:t>
      </w:r>
    </w:p>
    <w:p w14:paraId="05986F7F" w14:textId="77777777" w:rsidR="002B2942" w:rsidRDefault="00F42026" w:rsidP="00F42026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CATALINA_OPTS="-Dfile.encoding=utf-8"</w:t>
      </w:r>
    </w:p>
    <w:p w14:paraId="43FA119C" w14:textId="77777777" w:rsidR="00F42026" w:rsidRDefault="00F42026" w:rsidP="00F42026">
      <w:pPr>
        <w:pStyle w:val="a6"/>
        <w:ind w:left="425"/>
        <w:rPr>
          <w:color w:val="0070C0"/>
          <w:lang w:eastAsia="zh-CN"/>
        </w:rPr>
      </w:pPr>
    </w:p>
    <w:p w14:paraId="6B826988" w14:textId="77777777" w:rsidR="00844092" w:rsidRPr="00844092" w:rsidRDefault="00844092" w:rsidP="00F42026">
      <w:pPr>
        <w:pStyle w:val="a6"/>
        <w:ind w:left="425"/>
        <w:rPr>
          <w:color w:val="0070C0"/>
          <w:lang w:eastAsia="zh-CN"/>
        </w:rPr>
      </w:pPr>
    </w:p>
    <w:p w14:paraId="05177AC6" w14:textId="77777777" w:rsidR="00F42026" w:rsidRDefault="000343EC" w:rsidP="00557A40">
      <w:pPr>
        <w:pStyle w:val="5"/>
        <w:numPr>
          <w:ilvl w:val="3"/>
          <w:numId w:val="3"/>
        </w:numPr>
      </w:pPr>
      <w:bookmarkStart w:id="1101" w:name="_Toc485131075"/>
      <w:r>
        <w:rPr>
          <w:caps w:val="0"/>
        </w:rPr>
        <w:t>startup.bat</w:t>
      </w:r>
      <w:r>
        <w:rPr>
          <w:rFonts w:hint="eastAsia"/>
          <w:caps w:val="0"/>
        </w:rPr>
        <w:t>配置</w:t>
      </w:r>
      <w:bookmarkEnd w:id="1101"/>
    </w:p>
    <w:p w14:paraId="70CDB4D9" w14:textId="77777777" w:rsidR="00F42026" w:rsidRPr="00F42026" w:rsidRDefault="00F42026" w:rsidP="00557A40">
      <w:pPr>
        <w:pStyle w:val="a6"/>
        <w:numPr>
          <w:ilvl w:val="0"/>
          <w:numId w:val="13"/>
        </w:numPr>
        <w:rPr>
          <w:lang w:eastAsia="zh-CN"/>
        </w:rPr>
      </w:pPr>
      <w:r w:rsidRPr="00F42026">
        <w:rPr>
          <w:rFonts w:hint="eastAsia"/>
          <w:sz w:val="21"/>
          <w:szCs w:val="21"/>
          <w:lang w:eastAsia="zh-CN"/>
        </w:rPr>
        <w:t>在</w:t>
      </w:r>
      <w:r w:rsidRPr="00F42026">
        <w:rPr>
          <w:color w:val="000000" w:themeColor="text1"/>
          <w:sz w:val="21"/>
          <w:szCs w:val="21"/>
          <w:lang w:eastAsia="zh-CN"/>
        </w:rPr>
        <w:t>C:\</w:t>
      </w:r>
      <w:r>
        <w:rPr>
          <w:rFonts w:hint="eastAsia"/>
          <w:color w:val="000000" w:themeColor="text1"/>
          <w:sz w:val="21"/>
          <w:szCs w:val="21"/>
          <w:lang w:eastAsia="zh-CN"/>
        </w:rPr>
        <w:t>tomcat1</w:t>
      </w:r>
      <w:r w:rsidRPr="00F42026">
        <w:rPr>
          <w:color w:val="000000" w:themeColor="text1"/>
          <w:sz w:val="21"/>
          <w:szCs w:val="21"/>
          <w:lang w:eastAsia="zh-CN"/>
        </w:rPr>
        <w:t>\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bin\catalina.bat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文件中</w:t>
      </w:r>
      <w:r w:rsidRPr="00F42026">
        <w:rPr>
          <w:rFonts w:hint="eastAsia"/>
          <w:sz w:val="21"/>
          <w:szCs w:val="21"/>
          <w:lang w:eastAsia="zh-CN"/>
        </w:rPr>
        <w:t>加入如下设置：</w:t>
      </w:r>
    </w:p>
    <w:p w14:paraId="1E9FEE82" w14:textId="77777777" w:rsidR="00F42026" w:rsidRPr="00F42026" w:rsidRDefault="00F42026" w:rsidP="00F42026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CATALINA_HOME=C:\tomcat1</w:t>
      </w:r>
    </w:p>
    <w:p w14:paraId="788DA67F" w14:textId="77777777" w:rsidR="00F42026" w:rsidRPr="00F42026" w:rsidRDefault="00F42026" w:rsidP="00F42026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MX_CHARSET=UTF8</w:t>
      </w:r>
    </w:p>
    <w:p w14:paraId="6D395BF5" w14:textId="77777777" w:rsidR="00F42026" w:rsidRDefault="00F42026" w:rsidP="00F42026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NLS_LANG=AMERICAN_AMERICA.AL32UTF8</w:t>
      </w:r>
    </w:p>
    <w:p w14:paraId="4C89AFBA" w14:textId="77777777" w:rsidR="00F42026" w:rsidRDefault="00F42026" w:rsidP="00F42026">
      <w:pPr>
        <w:pStyle w:val="a6"/>
        <w:ind w:left="420"/>
        <w:rPr>
          <w:lang w:eastAsia="zh-CN"/>
        </w:rPr>
      </w:pPr>
    </w:p>
    <w:p w14:paraId="592757CC" w14:textId="77777777" w:rsidR="00F42026" w:rsidRDefault="000343EC" w:rsidP="00557A40">
      <w:pPr>
        <w:pStyle w:val="5"/>
        <w:numPr>
          <w:ilvl w:val="3"/>
          <w:numId w:val="3"/>
        </w:numPr>
      </w:pPr>
      <w:bookmarkStart w:id="1102" w:name="_Toc485131076"/>
      <w:r>
        <w:rPr>
          <w:rFonts w:hint="eastAsia"/>
          <w:caps w:val="0"/>
        </w:rPr>
        <w:t>s</w:t>
      </w:r>
      <w:r>
        <w:rPr>
          <w:caps w:val="0"/>
        </w:rPr>
        <w:t>erver.xml</w:t>
      </w:r>
      <w:r>
        <w:rPr>
          <w:rFonts w:hint="eastAsia"/>
          <w:caps w:val="0"/>
        </w:rPr>
        <w:t>配置</w:t>
      </w:r>
      <w:bookmarkEnd w:id="1102"/>
    </w:p>
    <w:p w14:paraId="55601628" w14:textId="77777777" w:rsidR="009114BA" w:rsidRPr="009114BA" w:rsidRDefault="009114BA" w:rsidP="00557A40">
      <w:pPr>
        <w:pStyle w:val="a6"/>
        <w:numPr>
          <w:ilvl w:val="0"/>
          <w:numId w:val="14"/>
        </w:numPr>
        <w:spacing w:line="300" w:lineRule="auto"/>
        <w:rPr>
          <w:sz w:val="21"/>
          <w:szCs w:val="21"/>
          <w:lang w:eastAsia="zh-CN"/>
        </w:rPr>
      </w:pPr>
      <w:r w:rsidRPr="009114BA">
        <w:rPr>
          <w:rFonts w:hint="eastAsia"/>
          <w:sz w:val="21"/>
          <w:szCs w:val="21"/>
          <w:lang w:eastAsia="zh-CN"/>
        </w:rPr>
        <w:t>在</w:t>
      </w:r>
      <w:r w:rsidRPr="009114BA">
        <w:rPr>
          <w:color w:val="000000" w:themeColor="text1"/>
          <w:sz w:val="21"/>
          <w:szCs w:val="21"/>
          <w:lang w:eastAsia="zh-CN"/>
        </w:rPr>
        <w:t>C:\</w:t>
      </w:r>
      <w:r>
        <w:rPr>
          <w:rFonts w:hint="eastAsia"/>
          <w:color w:val="000000" w:themeColor="text1"/>
          <w:sz w:val="21"/>
          <w:szCs w:val="21"/>
          <w:lang w:eastAsia="zh-CN"/>
        </w:rPr>
        <w:t>tomcat1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\conf\server.xml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文件中修改</w:t>
      </w:r>
      <w:r w:rsidRPr="009114BA">
        <w:rPr>
          <w:rFonts w:hint="eastAsia"/>
          <w:sz w:val="21"/>
          <w:szCs w:val="21"/>
          <w:lang w:eastAsia="zh-CN"/>
        </w:rPr>
        <w:t>HTTP</w:t>
      </w:r>
      <w:r w:rsidRPr="009114BA">
        <w:rPr>
          <w:rFonts w:hint="eastAsia"/>
          <w:sz w:val="21"/>
          <w:szCs w:val="21"/>
          <w:lang w:eastAsia="zh-CN"/>
        </w:rPr>
        <w:t>端口配置：</w:t>
      </w:r>
    </w:p>
    <w:p w14:paraId="623EEFB2" w14:textId="77777777" w:rsidR="009114BA" w:rsidRPr="0051558E" w:rsidRDefault="009114BA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51558E">
        <w:rPr>
          <w:color w:val="0070C0"/>
          <w:sz w:val="21"/>
          <w:szCs w:val="21"/>
          <w:lang w:eastAsia="zh-CN"/>
        </w:rPr>
        <w:t>&lt;Server port="</w:t>
      </w:r>
      <w:r w:rsidRPr="00BE3C66">
        <w:rPr>
          <w:color w:val="FF0000"/>
          <w:sz w:val="21"/>
          <w:szCs w:val="21"/>
          <w:lang w:eastAsia="zh-CN"/>
        </w:rPr>
        <w:t>8005</w:t>
      </w:r>
      <w:r w:rsidRPr="0051558E">
        <w:rPr>
          <w:color w:val="0070C0"/>
          <w:sz w:val="21"/>
          <w:szCs w:val="21"/>
          <w:lang w:eastAsia="zh-CN"/>
        </w:rPr>
        <w:t>" shutdown="SHUTDOWN"&gt;</w:t>
      </w:r>
    </w:p>
    <w:p w14:paraId="237E6079" w14:textId="77777777" w:rsidR="009114BA" w:rsidRDefault="009114BA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9114BA">
        <w:rPr>
          <w:color w:val="0070C0"/>
          <w:sz w:val="21"/>
          <w:szCs w:val="21"/>
          <w:lang w:eastAsia="zh-CN"/>
        </w:rPr>
        <w:t xml:space="preserve">&lt;Connector </w:t>
      </w:r>
      <w:r w:rsidRPr="009114BA">
        <w:rPr>
          <w:color w:val="FF0000"/>
          <w:sz w:val="21"/>
          <w:szCs w:val="21"/>
          <w:lang w:eastAsia="zh-CN"/>
        </w:rPr>
        <w:t>URIEncoding="UTF-8"</w:t>
      </w:r>
      <w:r w:rsidRPr="009114BA">
        <w:rPr>
          <w:color w:val="0070C0"/>
          <w:sz w:val="21"/>
          <w:szCs w:val="21"/>
          <w:lang w:eastAsia="zh-CN"/>
        </w:rPr>
        <w:t xml:space="preserve"> connectionTimeout="20000" maxPostSize="5242880" port="</w:t>
      </w:r>
      <w:r w:rsidRPr="009114BA">
        <w:rPr>
          <w:color w:val="FF0000"/>
          <w:sz w:val="21"/>
          <w:szCs w:val="21"/>
          <w:lang w:eastAsia="zh-CN"/>
        </w:rPr>
        <w:t>8080</w:t>
      </w:r>
      <w:r w:rsidRPr="009114BA">
        <w:rPr>
          <w:color w:val="0070C0"/>
          <w:sz w:val="21"/>
          <w:szCs w:val="21"/>
          <w:lang w:eastAsia="zh-CN"/>
        </w:rPr>
        <w:t>" protocol="HTTP/1.1" redirectPort="8443"/&gt;</w:t>
      </w:r>
    </w:p>
    <w:p w14:paraId="4247CF82" w14:textId="77777777" w:rsidR="009114BA" w:rsidRPr="0051558E" w:rsidRDefault="009114BA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</w:p>
    <w:p w14:paraId="57F087FD" w14:textId="77777777" w:rsidR="009114BA" w:rsidRPr="009114BA" w:rsidRDefault="009114BA" w:rsidP="00557A40">
      <w:pPr>
        <w:pStyle w:val="a6"/>
        <w:numPr>
          <w:ilvl w:val="0"/>
          <w:numId w:val="14"/>
        </w:numPr>
        <w:spacing w:line="300" w:lineRule="auto"/>
        <w:rPr>
          <w:sz w:val="21"/>
          <w:szCs w:val="21"/>
          <w:lang w:eastAsia="zh-CN"/>
        </w:rPr>
      </w:pPr>
      <w:r w:rsidRPr="009114BA">
        <w:rPr>
          <w:rFonts w:hint="eastAsia"/>
          <w:sz w:val="21"/>
          <w:szCs w:val="21"/>
          <w:lang w:eastAsia="zh-CN"/>
        </w:rPr>
        <w:t>在</w:t>
      </w:r>
      <w:r w:rsidRPr="009114BA">
        <w:rPr>
          <w:color w:val="000000" w:themeColor="text1"/>
          <w:sz w:val="21"/>
          <w:szCs w:val="21"/>
          <w:lang w:eastAsia="zh-CN"/>
        </w:rPr>
        <w:t>C:\</w:t>
      </w:r>
      <w:r>
        <w:rPr>
          <w:rFonts w:hint="eastAsia"/>
          <w:color w:val="000000" w:themeColor="text1"/>
          <w:sz w:val="21"/>
          <w:szCs w:val="21"/>
          <w:lang w:eastAsia="zh-CN"/>
        </w:rPr>
        <w:t>tomcat1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\conf\server.xml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文件中修改</w:t>
      </w:r>
      <w:r w:rsidRPr="009114BA">
        <w:rPr>
          <w:rFonts w:hint="eastAsia"/>
          <w:sz w:val="21"/>
          <w:szCs w:val="21"/>
          <w:lang w:eastAsia="zh-CN"/>
        </w:rPr>
        <w:t>AJP</w:t>
      </w:r>
      <w:r w:rsidRPr="009114BA">
        <w:rPr>
          <w:rFonts w:hint="eastAsia"/>
          <w:sz w:val="21"/>
          <w:szCs w:val="21"/>
          <w:lang w:eastAsia="zh-CN"/>
        </w:rPr>
        <w:t>端口配置：</w:t>
      </w:r>
    </w:p>
    <w:p w14:paraId="419DE5FA" w14:textId="77777777" w:rsidR="009114BA" w:rsidRPr="0051558E" w:rsidRDefault="009114BA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9114BA">
        <w:rPr>
          <w:color w:val="0070C0"/>
          <w:sz w:val="21"/>
          <w:szCs w:val="21"/>
          <w:lang w:eastAsia="zh-CN"/>
        </w:rPr>
        <w:t xml:space="preserve">&lt;Connector </w:t>
      </w:r>
      <w:r w:rsidRPr="009114BA">
        <w:rPr>
          <w:color w:val="FF0000"/>
          <w:sz w:val="21"/>
          <w:szCs w:val="21"/>
          <w:lang w:eastAsia="zh-CN"/>
        </w:rPr>
        <w:t>URIEncoding="UTF-8"</w:t>
      </w:r>
      <w:r w:rsidRPr="009114BA">
        <w:rPr>
          <w:color w:val="0070C0"/>
          <w:sz w:val="21"/>
          <w:szCs w:val="21"/>
          <w:lang w:eastAsia="zh-CN"/>
        </w:rPr>
        <w:t xml:space="preserve"> port="</w:t>
      </w:r>
      <w:r w:rsidRPr="009114BA">
        <w:rPr>
          <w:color w:val="FF0000"/>
          <w:sz w:val="21"/>
          <w:szCs w:val="21"/>
          <w:lang w:eastAsia="zh-CN"/>
        </w:rPr>
        <w:t>8009</w:t>
      </w:r>
      <w:r w:rsidRPr="009114BA">
        <w:rPr>
          <w:color w:val="0070C0"/>
          <w:sz w:val="21"/>
          <w:szCs w:val="21"/>
          <w:lang w:eastAsia="zh-CN"/>
        </w:rPr>
        <w:t>" protocol="AJP/1.3" redirectPort="8443"/&gt;</w:t>
      </w:r>
    </w:p>
    <w:p w14:paraId="618C8554" w14:textId="77777777" w:rsidR="009114BA" w:rsidRPr="0051558E" w:rsidRDefault="009114BA" w:rsidP="009114BA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9114BA">
        <w:rPr>
          <w:color w:val="0070C0"/>
          <w:lang w:eastAsia="zh-CN"/>
        </w:rPr>
        <w:t>&lt;Engine name="Catalina" defaultHost="localhost" jvmRoute="</w:t>
      </w:r>
      <w:r w:rsidRPr="009114BA">
        <w:rPr>
          <w:color w:val="FF0000"/>
          <w:lang w:eastAsia="zh-CN"/>
        </w:rPr>
        <w:t>tomcat1</w:t>
      </w:r>
      <w:r w:rsidRPr="009114BA">
        <w:rPr>
          <w:color w:val="0070C0"/>
          <w:lang w:eastAsia="zh-CN"/>
        </w:rPr>
        <w:t>"&gt;</w:t>
      </w:r>
    </w:p>
    <w:p w14:paraId="66E3DBBA" w14:textId="77777777" w:rsidR="00F42026" w:rsidRDefault="00F42026" w:rsidP="009114BA">
      <w:pPr>
        <w:spacing w:line="300" w:lineRule="auto"/>
        <w:ind w:leftChars="193" w:left="425"/>
        <w:rPr>
          <w:lang w:eastAsia="zh-CN"/>
        </w:rPr>
      </w:pPr>
    </w:p>
    <w:p w14:paraId="4E716435" w14:textId="77777777" w:rsidR="007F5DC3" w:rsidRDefault="000343EC" w:rsidP="00557A40">
      <w:pPr>
        <w:pStyle w:val="5"/>
        <w:numPr>
          <w:ilvl w:val="3"/>
          <w:numId w:val="3"/>
        </w:numPr>
        <w:rPr>
          <w:caps w:val="0"/>
        </w:rPr>
      </w:pPr>
      <w:bookmarkStart w:id="1103" w:name="_Toc485131077"/>
      <w:r>
        <w:rPr>
          <w:rFonts w:hint="eastAsia"/>
          <w:caps w:val="0"/>
        </w:rPr>
        <w:t>创建</w:t>
      </w:r>
      <w:r>
        <w:rPr>
          <w:caps w:val="0"/>
        </w:rPr>
        <w:t>enovia.xml</w:t>
      </w:r>
      <w:r>
        <w:rPr>
          <w:rFonts w:hint="eastAsia"/>
          <w:caps w:val="0"/>
        </w:rPr>
        <w:t>文件</w:t>
      </w:r>
      <w:bookmarkEnd w:id="1103"/>
    </w:p>
    <w:p w14:paraId="6F1E25D5" w14:textId="77777777" w:rsidR="005C78C8" w:rsidRPr="005C78C8" w:rsidRDefault="005C78C8" w:rsidP="00557A40">
      <w:pPr>
        <w:pStyle w:val="a6"/>
        <w:numPr>
          <w:ilvl w:val="0"/>
          <w:numId w:val="15"/>
        </w:numPr>
        <w:rPr>
          <w:lang w:eastAsia="zh-CN"/>
        </w:rPr>
      </w:pPr>
      <w:r w:rsidRPr="005C78C8">
        <w:rPr>
          <w:rFonts w:hint="eastAsia"/>
          <w:color w:val="000000" w:themeColor="text1"/>
          <w:sz w:val="21"/>
          <w:szCs w:val="21"/>
          <w:lang w:eastAsia="zh-CN"/>
        </w:rPr>
        <w:t>创建</w:t>
      </w:r>
      <w:r w:rsidRPr="005C78C8">
        <w:rPr>
          <w:color w:val="000000" w:themeColor="text1"/>
          <w:sz w:val="21"/>
          <w:szCs w:val="21"/>
          <w:lang w:eastAsia="zh-CN"/>
        </w:rPr>
        <w:t>C:\</w:t>
      </w:r>
      <w:r w:rsidRPr="005C78C8">
        <w:rPr>
          <w:rFonts w:hint="eastAsia"/>
          <w:color w:val="000000" w:themeColor="text1"/>
          <w:sz w:val="21"/>
          <w:szCs w:val="21"/>
          <w:lang w:eastAsia="zh-CN"/>
        </w:rPr>
        <w:t>tomcat1</w:t>
      </w:r>
      <w:r w:rsidRPr="005C78C8">
        <w:rPr>
          <w:color w:val="000000" w:themeColor="text1"/>
          <w:sz w:val="21"/>
          <w:szCs w:val="21"/>
          <w:lang w:eastAsia="zh-CN"/>
        </w:rPr>
        <w:t>\conf\Catalina\localhost</w:t>
      </w:r>
      <w:r w:rsidRPr="005C78C8">
        <w:rPr>
          <w:rFonts w:hint="eastAsia"/>
          <w:color w:val="000000" w:themeColor="text1"/>
          <w:sz w:val="21"/>
          <w:szCs w:val="21"/>
          <w:lang w:eastAsia="zh-CN"/>
        </w:rPr>
        <w:t>\</w:t>
      </w:r>
      <w:r w:rsidRPr="005C78C8">
        <w:rPr>
          <w:color w:val="000000" w:themeColor="text1"/>
          <w:sz w:val="21"/>
          <w:szCs w:val="21"/>
          <w:lang w:eastAsia="zh-CN"/>
        </w:rPr>
        <w:t>enovia.xml</w:t>
      </w:r>
      <w:r w:rsidRPr="005C78C8">
        <w:rPr>
          <w:rFonts w:hint="eastAsia"/>
          <w:color w:val="000000" w:themeColor="text1"/>
          <w:sz w:val="21"/>
          <w:szCs w:val="21"/>
          <w:lang w:eastAsia="zh-CN"/>
        </w:rPr>
        <w:t>文件：</w:t>
      </w:r>
    </w:p>
    <w:p w14:paraId="729E61C0" w14:textId="77777777" w:rsidR="005C78C8" w:rsidRPr="005C78C8" w:rsidRDefault="005C78C8" w:rsidP="005C78C8">
      <w:pPr>
        <w:pStyle w:val="a6"/>
        <w:ind w:left="420"/>
        <w:rPr>
          <w:color w:val="0070C0"/>
          <w:sz w:val="21"/>
          <w:szCs w:val="21"/>
          <w:lang w:eastAsia="zh-CN"/>
        </w:rPr>
      </w:pPr>
      <w:r w:rsidRPr="005C78C8">
        <w:rPr>
          <w:color w:val="0070C0"/>
          <w:sz w:val="21"/>
          <w:szCs w:val="21"/>
          <w:lang w:eastAsia="zh-CN"/>
        </w:rPr>
        <w:t>&lt;?xml version="1.0" encoding="UTF-8" ?&gt;</w:t>
      </w:r>
    </w:p>
    <w:p w14:paraId="4118E8E1" w14:textId="77777777" w:rsidR="005C78C8" w:rsidRPr="005C78C8" w:rsidRDefault="005C78C8" w:rsidP="005C78C8">
      <w:pPr>
        <w:pStyle w:val="a6"/>
        <w:ind w:left="420"/>
        <w:rPr>
          <w:color w:val="000000" w:themeColor="text1"/>
          <w:sz w:val="21"/>
          <w:szCs w:val="21"/>
          <w:lang w:eastAsia="zh-CN"/>
        </w:rPr>
      </w:pPr>
      <w:r w:rsidRPr="005C78C8">
        <w:rPr>
          <w:color w:val="0070C0"/>
          <w:sz w:val="21"/>
          <w:szCs w:val="21"/>
          <w:lang w:eastAsia="zh-CN"/>
        </w:rPr>
        <w:t>&lt;Context path="/enovia" docBase="C:\enoviaPrj\enovia" useHttpOnly="false" /&gt;</w:t>
      </w:r>
    </w:p>
    <w:p w14:paraId="73AAC964" w14:textId="77777777" w:rsidR="005C78C8" w:rsidRDefault="005C78C8" w:rsidP="005C78C8">
      <w:pPr>
        <w:rPr>
          <w:lang w:eastAsia="zh-CN"/>
        </w:rPr>
      </w:pPr>
    </w:p>
    <w:p w14:paraId="79FCF05E" w14:textId="77777777" w:rsidR="005C78C8" w:rsidRDefault="002A06B4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1104" w:name="_Toc485131078"/>
      <w:r>
        <w:rPr>
          <w:rFonts w:hint="eastAsia"/>
          <w:caps w:val="0"/>
          <w:lang w:eastAsia="zh-CN"/>
        </w:rPr>
        <w:t>t</w:t>
      </w:r>
      <w:r w:rsidR="005C78C8">
        <w:rPr>
          <w:caps w:val="0"/>
          <w:lang w:eastAsia="zh-CN"/>
        </w:rPr>
        <w:t>omcat</w:t>
      </w:r>
      <w:r w:rsidR="005C78C8">
        <w:rPr>
          <w:rFonts w:hint="eastAsia"/>
          <w:caps w:val="0"/>
          <w:lang w:eastAsia="zh-CN"/>
        </w:rPr>
        <w:t>2</w:t>
      </w:r>
      <w:r w:rsidR="005C78C8">
        <w:rPr>
          <w:rFonts w:hint="eastAsia"/>
          <w:caps w:val="0"/>
          <w:lang w:eastAsia="zh-CN"/>
        </w:rPr>
        <w:t>安装配置</w:t>
      </w:r>
      <w:bookmarkEnd w:id="1104"/>
    </w:p>
    <w:p w14:paraId="779E4DD7" w14:textId="77777777" w:rsidR="005C78C8" w:rsidRDefault="005C78C8" w:rsidP="00557A40">
      <w:pPr>
        <w:pStyle w:val="5"/>
        <w:numPr>
          <w:ilvl w:val="3"/>
          <w:numId w:val="3"/>
        </w:numPr>
      </w:pPr>
      <w:bookmarkStart w:id="1105" w:name="_Toc485131079"/>
      <w:r>
        <w:rPr>
          <w:caps w:val="0"/>
        </w:rPr>
        <w:t>catalina.bat</w:t>
      </w:r>
      <w:r>
        <w:rPr>
          <w:rFonts w:hint="eastAsia"/>
          <w:caps w:val="0"/>
        </w:rPr>
        <w:t>配置</w:t>
      </w:r>
      <w:bookmarkEnd w:id="1105"/>
    </w:p>
    <w:p w14:paraId="0F1D2F83" w14:textId="77777777" w:rsidR="005C78C8" w:rsidRPr="00F42026" w:rsidRDefault="005C78C8" w:rsidP="00557A40">
      <w:pPr>
        <w:pStyle w:val="a6"/>
        <w:numPr>
          <w:ilvl w:val="0"/>
          <w:numId w:val="16"/>
        </w:numPr>
        <w:spacing w:line="300" w:lineRule="auto"/>
        <w:rPr>
          <w:sz w:val="21"/>
          <w:szCs w:val="21"/>
          <w:lang w:eastAsia="zh-CN"/>
        </w:rPr>
      </w:pPr>
      <w:r w:rsidRPr="00F42026">
        <w:rPr>
          <w:rFonts w:hint="eastAsia"/>
          <w:sz w:val="21"/>
          <w:szCs w:val="21"/>
          <w:lang w:eastAsia="zh-CN"/>
        </w:rPr>
        <w:t>在</w:t>
      </w:r>
      <w:r w:rsidRPr="00F42026">
        <w:rPr>
          <w:color w:val="000000" w:themeColor="text1"/>
          <w:sz w:val="21"/>
          <w:szCs w:val="21"/>
          <w:lang w:eastAsia="zh-CN"/>
        </w:rPr>
        <w:t>C:\</w:t>
      </w:r>
      <w:r>
        <w:rPr>
          <w:rFonts w:hint="eastAsia"/>
          <w:color w:val="000000" w:themeColor="text1"/>
          <w:sz w:val="21"/>
          <w:szCs w:val="21"/>
          <w:lang w:eastAsia="zh-CN"/>
        </w:rPr>
        <w:t>tomcat2</w:t>
      </w:r>
      <w:r w:rsidRPr="00F42026">
        <w:rPr>
          <w:color w:val="000000" w:themeColor="text1"/>
          <w:sz w:val="21"/>
          <w:szCs w:val="21"/>
          <w:lang w:eastAsia="zh-CN"/>
        </w:rPr>
        <w:t>\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bin\catalina.bat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文件中</w:t>
      </w:r>
      <w:r w:rsidRPr="00F42026">
        <w:rPr>
          <w:rFonts w:hint="eastAsia"/>
          <w:sz w:val="21"/>
          <w:szCs w:val="21"/>
          <w:lang w:eastAsia="zh-CN"/>
        </w:rPr>
        <w:t>加入如下设置：</w:t>
      </w:r>
    </w:p>
    <w:p w14:paraId="6DB4788C" w14:textId="77777777" w:rsidR="005C78C8" w:rsidRPr="00F42026" w:rsidRDefault="005C78C8" w:rsidP="005C78C8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CATALINA_HOME=C:\tomcat</w:t>
      </w:r>
      <w:r>
        <w:rPr>
          <w:rFonts w:hint="eastAsia"/>
          <w:color w:val="0070C0"/>
          <w:sz w:val="18"/>
          <w:szCs w:val="18"/>
          <w:lang w:eastAsia="zh-CN"/>
        </w:rPr>
        <w:t>2</w:t>
      </w:r>
    </w:p>
    <w:p w14:paraId="3F818965" w14:textId="77777777" w:rsidR="005C78C8" w:rsidRPr="00F42026" w:rsidRDefault="005C78C8" w:rsidP="005C78C8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lastRenderedPageBreak/>
        <w:t>set JAVA_OPTS=%JAVA_OPTS% -Xms2048m -Xmx2048m</w:t>
      </w:r>
    </w:p>
    <w:p w14:paraId="6780CF51" w14:textId="77777777" w:rsidR="005C78C8" w:rsidRPr="00F42026" w:rsidRDefault="005C78C8" w:rsidP="005C78C8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JAVA_OPTS=%JAVA_OPTS% -Dorg.owasp.esapi.resources=C:\enoviaPrj\enovia\WEB-INF\classes</w:t>
      </w:r>
    </w:p>
    <w:p w14:paraId="539E3848" w14:textId="77777777" w:rsidR="005C78C8" w:rsidRDefault="005C78C8" w:rsidP="005C78C8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CATALINA_OPTS="-Dfile.encoding=utf-8"</w:t>
      </w:r>
    </w:p>
    <w:p w14:paraId="77E20489" w14:textId="77777777" w:rsidR="005C78C8" w:rsidRDefault="005C78C8" w:rsidP="005C78C8">
      <w:pPr>
        <w:pStyle w:val="a6"/>
        <w:ind w:left="425"/>
        <w:rPr>
          <w:color w:val="0070C0"/>
          <w:lang w:eastAsia="zh-CN"/>
        </w:rPr>
      </w:pPr>
    </w:p>
    <w:p w14:paraId="34D4E891" w14:textId="77777777" w:rsidR="005C78C8" w:rsidRPr="00844092" w:rsidRDefault="005C78C8" w:rsidP="005C78C8">
      <w:pPr>
        <w:pStyle w:val="a6"/>
        <w:ind w:left="425"/>
        <w:rPr>
          <w:color w:val="0070C0"/>
          <w:lang w:eastAsia="zh-CN"/>
        </w:rPr>
      </w:pPr>
    </w:p>
    <w:p w14:paraId="66EAD29F" w14:textId="77777777" w:rsidR="005C78C8" w:rsidRDefault="005C78C8" w:rsidP="00557A40">
      <w:pPr>
        <w:pStyle w:val="5"/>
        <w:numPr>
          <w:ilvl w:val="3"/>
          <w:numId w:val="3"/>
        </w:numPr>
      </w:pPr>
      <w:bookmarkStart w:id="1106" w:name="_Toc485131080"/>
      <w:r>
        <w:rPr>
          <w:caps w:val="0"/>
        </w:rPr>
        <w:t>startup.bat</w:t>
      </w:r>
      <w:r>
        <w:rPr>
          <w:rFonts w:hint="eastAsia"/>
          <w:caps w:val="0"/>
        </w:rPr>
        <w:t>配置</w:t>
      </w:r>
      <w:bookmarkEnd w:id="1106"/>
    </w:p>
    <w:p w14:paraId="599F16B2" w14:textId="77777777" w:rsidR="005C78C8" w:rsidRPr="00F42026" w:rsidRDefault="005C78C8" w:rsidP="00557A40">
      <w:pPr>
        <w:pStyle w:val="a6"/>
        <w:numPr>
          <w:ilvl w:val="0"/>
          <w:numId w:val="17"/>
        </w:numPr>
        <w:rPr>
          <w:lang w:eastAsia="zh-CN"/>
        </w:rPr>
      </w:pPr>
      <w:r w:rsidRPr="00F42026">
        <w:rPr>
          <w:rFonts w:hint="eastAsia"/>
          <w:sz w:val="21"/>
          <w:szCs w:val="21"/>
          <w:lang w:eastAsia="zh-CN"/>
        </w:rPr>
        <w:t>在</w:t>
      </w:r>
      <w:r w:rsidRPr="00F42026">
        <w:rPr>
          <w:color w:val="000000" w:themeColor="text1"/>
          <w:sz w:val="21"/>
          <w:szCs w:val="21"/>
          <w:lang w:eastAsia="zh-CN"/>
        </w:rPr>
        <w:t>C:\</w:t>
      </w:r>
      <w:r>
        <w:rPr>
          <w:rFonts w:hint="eastAsia"/>
          <w:color w:val="000000" w:themeColor="text1"/>
          <w:sz w:val="21"/>
          <w:szCs w:val="21"/>
          <w:lang w:eastAsia="zh-CN"/>
        </w:rPr>
        <w:t>tomcat2</w:t>
      </w:r>
      <w:r w:rsidRPr="00F42026">
        <w:rPr>
          <w:color w:val="000000" w:themeColor="text1"/>
          <w:sz w:val="21"/>
          <w:szCs w:val="21"/>
          <w:lang w:eastAsia="zh-CN"/>
        </w:rPr>
        <w:t>\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bin\catalina.bat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文件中</w:t>
      </w:r>
      <w:r w:rsidRPr="00F42026">
        <w:rPr>
          <w:rFonts w:hint="eastAsia"/>
          <w:sz w:val="21"/>
          <w:szCs w:val="21"/>
          <w:lang w:eastAsia="zh-CN"/>
        </w:rPr>
        <w:t>加入如下设置：</w:t>
      </w:r>
    </w:p>
    <w:p w14:paraId="47368AF2" w14:textId="77777777" w:rsidR="005C78C8" w:rsidRPr="00F42026" w:rsidRDefault="005C78C8" w:rsidP="005C78C8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CATALINA_HOME=C:\tomcat</w:t>
      </w:r>
      <w:r>
        <w:rPr>
          <w:rFonts w:hint="eastAsia"/>
          <w:color w:val="0070C0"/>
          <w:sz w:val="18"/>
          <w:szCs w:val="18"/>
          <w:lang w:eastAsia="zh-CN"/>
        </w:rPr>
        <w:t>2</w:t>
      </w:r>
    </w:p>
    <w:p w14:paraId="127D4F6B" w14:textId="77777777" w:rsidR="005C78C8" w:rsidRPr="00F42026" w:rsidRDefault="005C78C8" w:rsidP="005C78C8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MX_CHARSET=UTF8</w:t>
      </w:r>
    </w:p>
    <w:p w14:paraId="6C5C65C1" w14:textId="77777777" w:rsidR="005C78C8" w:rsidRDefault="005C78C8" w:rsidP="005C78C8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NLS_LANG=AMERICAN_AMERICA.AL32UTF8</w:t>
      </w:r>
    </w:p>
    <w:p w14:paraId="2FB88B8F" w14:textId="77777777" w:rsidR="005C78C8" w:rsidRDefault="005C78C8" w:rsidP="005C78C8">
      <w:pPr>
        <w:pStyle w:val="a6"/>
        <w:ind w:left="420"/>
        <w:rPr>
          <w:lang w:eastAsia="zh-CN"/>
        </w:rPr>
      </w:pPr>
    </w:p>
    <w:p w14:paraId="55CEBCE6" w14:textId="77777777" w:rsidR="005C78C8" w:rsidRDefault="005C78C8" w:rsidP="00557A40">
      <w:pPr>
        <w:pStyle w:val="5"/>
        <w:numPr>
          <w:ilvl w:val="3"/>
          <w:numId w:val="3"/>
        </w:numPr>
      </w:pPr>
      <w:bookmarkStart w:id="1107" w:name="_Toc485131081"/>
      <w:r>
        <w:rPr>
          <w:rFonts w:hint="eastAsia"/>
          <w:caps w:val="0"/>
        </w:rPr>
        <w:t>s</w:t>
      </w:r>
      <w:r>
        <w:rPr>
          <w:caps w:val="0"/>
        </w:rPr>
        <w:t>erver.xml</w:t>
      </w:r>
      <w:r>
        <w:rPr>
          <w:rFonts w:hint="eastAsia"/>
          <w:caps w:val="0"/>
        </w:rPr>
        <w:t>配置</w:t>
      </w:r>
      <w:bookmarkEnd w:id="1107"/>
    </w:p>
    <w:p w14:paraId="7731961F" w14:textId="77777777" w:rsidR="005C78C8" w:rsidRPr="009114BA" w:rsidRDefault="005C78C8" w:rsidP="00557A40">
      <w:pPr>
        <w:pStyle w:val="a6"/>
        <w:numPr>
          <w:ilvl w:val="0"/>
          <w:numId w:val="18"/>
        </w:numPr>
        <w:spacing w:line="300" w:lineRule="auto"/>
        <w:rPr>
          <w:sz w:val="21"/>
          <w:szCs w:val="21"/>
          <w:lang w:eastAsia="zh-CN"/>
        </w:rPr>
      </w:pPr>
      <w:r w:rsidRPr="009114BA">
        <w:rPr>
          <w:rFonts w:hint="eastAsia"/>
          <w:sz w:val="21"/>
          <w:szCs w:val="21"/>
          <w:lang w:eastAsia="zh-CN"/>
        </w:rPr>
        <w:t>在</w:t>
      </w:r>
      <w:r w:rsidRPr="009114BA">
        <w:rPr>
          <w:color w:val="000000" w:themeColor="text1"/>
          <w:sz w:val="21"/>
          <w:szCs w:val="21"/>
          <w:lang w:eastAsia="zh-CN"/>
        </w:rPr>
        <w:t>C:\</w:t>
      </w:r>
      <w:r>
        <w:rPr>
          <w:rFonts w:hint="eastAsia"/>
          <w:color w:val="000000" w:themeColor="text1"/>
          <w:sz w:val="21"/>
          <w:szCs w:val="21"/>
          <w:lang w:eastAsia="zh-CN"/>
        </w:rPr>
        <w:t>tomcat2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\conf\server.xml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文件中修改</w:t>
      </w:r>
      <w:r w:rsidRPr="009114BA">
        <w:rPr>
          <w:rFonts w:hint="eastAsia"/>
          <w:sz w:val="21"/>
          <w:szCs w:val="21"/>
          <w:lang w:eastAsia="zh-CN"/>
        </w:rPr>
        <w:t>HTTP</w:t>
      </w:r>
      <w:r w:rsidRPr="009114BA">
        <w:rPr>
          <w:rFonts w:hint="eastAsia"/>
          <w:sz w:val="21"/>
          <w:szCs w:val="21"/>
          <w:lang w:eastAsia="zh-CN"/>
        </w:rPr>
        <w:t>端口配置：</w:t>
      </w:r>
    </w:p>
    <w:p w14:paraId="445929E8" w14:textId="77777777" w:rsidR="005C78C8" w:rsidRPr="0051558E" w:rsidRDefault="005C78C8" w:rsidP="005C78C8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51558E">
        <w:rPr>
          <w:color w:val="0070C0"/>
          <w:sz w:val="21"/>
          <w:szCs w:val="21"/>
          <w:lang w:eastAsia="zh-CN"/>
        </w:rPr>
        <w:t>&lt;Server port="</w:t>
      </w:r>
      <w:r w:rsidRPr="00BE3C66">
        <w:rPr>
          <w:color w:val="FF0000"/>
          <w:sz w:val="21"/>
          <w:szCs w:val="21"/>
          <w:lang w:eastAsia="zh-CN"/>
        </w:rPr>
        <w:t>800</w:t>
      </w:r>
      <w:r>
        <w:rPr>
          <w:rFonts w:hint="eastAsia"/>
          <w:color w:val="FF0000"/>
          <w:sz w:val="21"/>
          <w:szCs w:val="21"/>
          <w:lang w:eastAsia="zh-CN"/>
        </w:rPr>
        <w:t>6</w:t>
      </w:r>
      <w:r w:rsidRPr="0051558E">
        <w:rPr>
          <w:color w:val="0070C0"/>
          <w:sz w:val="21"/>
          <w:szCs w:val="21"/>
          <w:lang w:eastAsia="zh-CN"/>
        </w:rPr>
        <w:t>" shutdown="SHUTDOWN"&gt;</w:t>
      </w:r>
    </w:p>
    <w:p w14:paraId="2BA992DB" w14:textId="77777777" w:rsidR="005C78C8" w:rsidRDefault="005C78C8" w:rsidP="005C78C8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9114BA">
        <w:rPr>
          <w:color w:val="0070C0"/>
          <w:sz w:val="21"/>
          <w:szCs w:val="21"/>
          <w:lang w:eastAsia="zh-CN"/>
        </w:rPr>
        <w:t xml:space="preserve">&lt;Connector </w:t>
      </w:r>
      <w:r w:rsidRPr="009114BA">
        <w:rPr>
          <w:color w:val="FF0000"/>
          <w:sz w:val="21"/>
          <w:szCs w:val="21"/>
          <w:lang w:eastAsia="zh-CN"/>
        </w:rPr>
        <w:t>URIEncoding="UTF-8"</w:t>
      </w:r>
      <w:r w:rsidRPr="009114BA">
        <w:rPr>
          <w:color w:val="0070C0"/>
          <w:sz w:val="21"/>
          <w:szCs w:val="21"/>
          <w:lang w:eastAsia="zh-CN"/>
        </w:rPr>
        <w:t xml:space="preserve"> connectionTimeout="20000" maxPostSize="5242880" port="</w:t>
      </w:r>
      <w:r w:rsidRPr="009114BA">
        <w:rPr>
          <w:color w:val="FF0000"/>
          <w:sz w:val="21"/>
          <w:szCs w:val="21"/>
          <w:lang w:eastAsia="zh-CN"/>
        </w:rPr>
        <w:t>808</w:t>
      </w:r>
      <w:r>
        <w:rPr>
          <w:rFonts w:hint="eastAsia"/>
          <w:color w:val="FF0000"/>
          <w:sz w:val="21"/>
          <w:szCs w:val="21"/>
          <w:lang w:eastAsia="zh-CN"/>
        </w:rPr>
        <w:t>1</w:t>
      </w:r>
      <w:r w:rsidRPr="009114BA">
        <w:rPr>
          <w:color w:val="0070C0"/>
          <w:sz w:val="21"/>
          <w:szCs w:val="21"/>
          <w:lang w:eastAsia="zh-CN"/>
        </w:rPr>
        <w:t>" protocol="HTTP/1.1" redirectPort="8443"/&gt;</w:t>
      </w:r>
    </w:p>
    <w:p w14:paraId="2373B2C7" w14:textId="77777777" w:rsidR="005C78C8" w:rsidRPr="0051558E" w:rsidRDefault="005C78C8" w:rsidP="005C78C8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</w:p>
    <w:p w14:paraId="289E4041" w14:textId="77777777" w:rsidR="005C78C8" w:rsidRPr="009114BA" w:rsidRDefault="005C78C8" w:rsidP="00557A40">
      <w:pPr>
        <w:pStyle w:val="a6"/>
        <w:numPr>
          <w:ilvl w:val="0"/>
          <w:numId w:val="18"/>
        </w:numPr>
        <w:spacing w:line="300" w:lineRule="auto"/>
        <w:rPr>
          <w:sz w:val="21"/>
          <w:szCs w:val="21"/>
          <w:lang w:eastAsia="zh-CN"/>
        </w:rPr>
      </w:pPr>
      <w:r w:rsidRPr="009114BA">
        <w:rPr>
          <w:rFonts w:hint="eastAsia"/>
          <w:sz w:val="21"/>
          <w:szCs w:val="21"/>
          <w:lang w:eastAsia="zh-CN"/>
        </w:rPr>
        <w:t>在</w:t>
      </w:r>
      <w:r w:rsidRPr="009114BA">
        <w:rPr>
          <w:color w:val="000000" w:themeColor="text1"/>
          <w:sz w:val="21"/>
          <w:szCs w:val="21"/>
          <w:lang w:eastAsia="zh-CN"/>
        </w:rPr>
        <w:t>C:\</w:t>
      </w:r>
      <w:r>
        <w:rPr>
          <w:rFonts w:hint="eastAsia"/>
          <w:color w:val="000000" w:themeColor="text1"/>
          <w:sz w:val="21"/>
          <w:szCs w:val="21"/>
          <w:lang w:eastAsia="zh-CN"/>
        </w:rPr>
        <w:t>tomcat2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\conf\server.xml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文件中修改</w:t>
      </w:r>
      <w:r w:rsidRPr="009114BA">
        <w:rPr>
          <w:rFonts w:hint="eastAsia"/>
          <w:sz w:val="21"/>
          <w:szCs w:val="21"/>
          <w:lang w:eastAsia="zh-CN"/>
        </w:rPr>
        <w:t>AJP</w:t>
      </w:r>
      <w:r w:rsidRPr="009114BA">
        <w:rPr>
          <w:rFonts w:hint="eastAsia"/>
          <w:sz w:val="21"/>
          <w:szCs w:val="21"/>
          <w:lang w:eastAsia="zh-CN"/>
        </w:rPr>
        <w:t>端口配置：</w:t>
      </w:r>
    </w:p>
    <w:p w14:paraId="5A13CDC9" w14:textId="77777777" w:rsidR="005C78C8" w:rsidRPr="0051558E" w:rsidRDefault="005C78C8" w:rsidP="005C78C8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9114BA">
        <w:rPr>
          <w:color w:val="0070C0"/>
          <w:sz w:val="21"/>
          <w:szCs w:val="21"/>
          <w:lang w:eastAsia="zh-CN"/>
        </w:rPr>
        <w:t xml:space="preserve">&lt;Connector </w:t>
      </w:r>
      <w:r w:rsidRPr="009114BA">
        <w:rPr>
          <w:color w:val="FF0000"/>
          <w:sz w:val="21"/>
          <w:szCs w:val="21"/>
          <w:lang w:eastAsia="zh-CN"/>
        </w:rPr>
        <w:t>URIEncoding="UTF-8"</w:t>
      </w:r>
      <w:r w:rsidRPr="009114BA">
        <w:rPr>
          <w:color w:val="0070C0"/>
          <w:sz w:val="21"/>
          <w:szCs w:val="21"/>
          <w:lang w:eastAsia="zh-CN"/>
        </w:rPr>
        <w:t xml:space="preserve"> port="</w:t>
      </w:r>
      <w:r w:rsidRPr="009114BA">
        <w:rPr>
          <w:color w:val="FF0000"/>
          <w:sz w:val="21"/>
          <w:szCs w:val="21"/>
          <w:lang w:eastAsia="zh-CN"/>
        </w:rPr>
        <w:t>80</w:t>
      </w:r>
      <w:r>
        <w:rPr>
          <w:rFonts w:hint="eastAsia"/>
          <w:color w:val="FF0000"/>
          <w:sz w:val="21"/>
          <w:szCs w:val="21"/>
          <w:lang w:eastAsia="zh-CN"/>
        </w:rPr>
        <w:t>10</w:t>
      </w:r>
      <w:r w:rsidRPr="009114BA">
        <w:rPr>
          <w:color w:val="0070C0"/>
          <w:sz w:val="21"/>
          <w:szCs w:val="21"/>
          <w:lang w:eastAsia="zh-CN"/>
        </w:rPr>
        <w:t>" protocol="AJP/1.3" redirectPort="8443"/&gt;</w:t>
      </w:r>
    </w:p>
    <w:p w14:paraId="44CA7F7F" w14:textId="77777777" w:rsidR="005C78C8" w:rsidRPr="0051558E" w:rsidRDefault="005C78C8" w:rsidP="005C78C8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9114BA">
        <w:rPr>
          <w:color w:val="0070C0"/>
          <w:lang w:eastAsia="zh-CN"/>
        </w:rPr>
        <w:t>&lt;Engine name="Catalina" defaultHost="localhost" jvmRoute="</w:t>
      </w:r>
      <w:r w:rsidRPr="009114BA">
        <w:rPr>
          <w:color w:val="FF0000"/>
          <w:lang w:eastAsia="zh-CN"/>
        </w:rPr>
        <w:t>tomcat</w:t>
      </w:r>
      <w:r>
        <w:rPr>
          <w:rFonts w:hint="eastAsia"/>
          <w:color w:val="FF0000"/>
          <w:lang w:eastAsia="zh-CN"/>
        </w:rPr>
        <w:t>2</w:t>
      </w:r>
      <w:r w:rsidRPr="009114BA">
        <w:rPr>
          <w:color w:val="0070C0"/>
          <w:lang w:eastAsia="zh-CN"/>
        </w:rPr>
        <w:t>"&gt;</w:t>
      </w:r>
    </w:p>
    <w:p w14:paraId="2789FF0F" w14:textId="77777777" w:rsidR="002A06B4" w:rsidRDefault="002A06B4" w:rsidP="005C78C8">
      <w:pPr>
        <w:spacing w:line="300" w:lineRule="auto"/>
        <w:ind w:leftChars="193" w:left="425"/>
        <w:rPr>
          <w:lang w:eastAsia="zh-CN"/>
        </w:rPr>
      </w:pPr>
    </w:p>
    <w:p w14:paraId="740AA6B5" w14:textId="77777777" w:rsidR="005C78C8" w:rsidRDefault="005C78C8" w:rsidP="00557A40">
      <w:pPr>
        <w:pStyle w:val="5"/>
        <w:numPr>
          <w:ilvl w:val="3"/>
          <w:numId w:val="3"/>
        </w:numPr>
        <w:rPr>
          <w:caps w:val="0"/>
        </w:rPr>
      </w:pPr>
      <w:bookmarkStart w:id="1108" w:name="_Toc485131082"/>
      <w:r>
        <w:rPr>
          <w:rFonts w:hint="eastAsia"/>
          <w:caps w:val="0"/>
        </w:rPr>
        <w:t>创建</w:t>
      </w:r>
      <w:r>
        <w:rPr>
          <w:caps w:val="0"/>
        </w:rPr>
        <w:t>enovia.xml</w:t>
      </w:r>
      <w:r>
        <w:rPr>
          <w:rFonts w:hint="eastAsia"/>
          <w:caps w:val="0"/>
        </w:rPr>
        <w:t>文件</w:t>
      </w:r>
      <w:bookmarkEnd w:id="1108"/>
    </w:p>
    <w:p w14:paraId="57AA59CD" w14:textId="77777777" w:rsidR="005C78C8" w:rsidRPr="005C78C8" w:rsidRDefault="005C78C8" w:rsidP="00557A40">
      <w:pPr>
        <w:pStyle w:val="a6"/>
        <w:numPr>
          <w:ilvl w:val="0"/>
          <w:numId w:val="19"/>
        </w:numPr>
        <w:rPr>
          <w:lang w:eastAsia="zh-CN"/>
        </w:rPr>
      </w:pPr>
      <w:r w:rsidRPr="005C78C8">
        <w:rPr>
          <w:rFonts w:hint="eastAsia"/>
          <w:color w:val="000000" w:themeColor="text1"/>
          <w:sz w:val="21"/>
          <w:szCs w:val="21"/>
          <w:lang w:eastAsia="zh-CN"/>
        </w:rPr>
        <w:t>创建</w:t>
      </w:r>
      <w:r w:rsidRPr="005C78C8">
        <w:rPr>
          <w:color w:val="000000" w:themeColor="text1"/>
          <w:sz w:val="21"/>
          <w:szCs w:val="21"/>
          <w:lang w:eastAsia="zh-CN"/>
        </w:rPr>
        <w:t>C:\</w:t>
      </w:r>
      <w:r w:rsidRPr="005C78C8">
        <w:rPr>
          <w:rFonts w:hint="eastAsia"/>
          <w:color w:val="000000" w:themeColor="text1"/>
          <w:sz w:val="21"/>
          <w:szCs w:val="21"/>
          <w:lang w:eastAsia="zh-CN"/>
        </w:rPr>
        <w:t>tomcat</w:t>
      </w:r>
      <w:r>
        <w:rPr>
          <w:rFonts w:hint="eastAsia"/>
          <w:color w:val="000000" w:themeColor="text1"/>
          <w:sz w:val="21"/>
          <w:szCs w:val="21"/>
          <w:lang w:eastAsia="zh-CN"/>
        </w:rPr>
        <w:t>2</w:t>
      </w:r>
      <w:r w:rsidRPr="005C78C8">
        <w:rPr>
          <w:color w:val="000000" w:themeColor="text1"/>
          <w:sz w:val="21"/>
          <w:szCs w:val="21"/>
          <w:lang w:eastAsia="zh-CN"/>
        </w:rPr>
        <w:t>\conf\Catalina\localhost</w:t>
      </w:r>
      <w:r w:rsidRPr="005C78C8">
        <w:rPr>
          <w:rFonts w:hint="eastAsia"/>
          <w:color w:val="000000" w:themeColor="text1"/>
          <w:sz w:val="21"/>
          <w:szCs w:val="21"/>
          <w:lang w:eastAsia="zh-CN"/>
        </w:rPr>
        <w:t>\</w:t>
      </w:r>
      <w:r w:rsidRPr="005C78C8">
        <w:rPr>
          <w:color w:val="000000" w:themeColor="text1"/>
          <w:sz w:val="21"/>
          <w:szCs w:val="21"/>
          <w:lang w:eastAsia="zh-CN"/>
        </w:rPr>
        <w:t>enovia.xml</w:t>
      </w:r>
      <w:r w:rsidRPr="005C78C8">
        <w:rPr>
          <w:rFonts w:hint="eastAsia"/>
          <w:color w:val="000000" w:themeColor="text1"/>
          <w:sz w:val="21"/>
          <w:szCs w:val="21"/>
          <w:lang w:eastAsia="zh-CN"/>
        </w:rPr>
        <w:t>文件：</w:t>
      </w:r>
    </w:p>
    <w:p w14:paraId="3D43E49D" w14:textId="77777777" w:rsidR="005C78C8" w:rsidRPr="005C78C8" w:rsidRDefault="005C78C8" w:rsidP="005C78C8">
      <w:pPr>
        <w:pStyle w:val="a6"/>
        <w:ind w:left="420"/>
        <w:rPr>
          <w:color w:val="0070C0"/>
          <w:sz w:val="21"/>
          <w:szCs w:val="21"/>
          <w:lang w:eastAsia="zh-CN"/>
        </w:rPr>
      </w:pPr>
      <w:r w:rsidRPr="005C78C8">
        <w:rPr>
          <w:color w:val="0070C0"/>
          <w:sz w:val="21"/>
          <w:szCs w:val="21"/>
          <w:lang w:eastAsia="zh-CN"/>
        </w:rPr>
        <w:t>&lt;?xml version="1.0" encoding="UTF-8" ?&gt;</w:t>
      </w:r>
    </w:p>
    <w:p w14:paraId="70A63E63" w14:textId="77777777" w:rsidR="005C78C8" w:rsidRPr="005C78C8" w:rsidRDefault="005C78C8" w:rsidP="005C78C8">
      <w:pPr>
        <w:pStyle w:val="a6"/>
        <w:ind w:left="420"/>
        <w:rPr>
          <w:color w:val="000000" w:themeColor="text1"/>
          <w:sz w:val="21"/>
          <w:szCs w:val="21"/>
          <w:lang w:eastAsia="zh-CN"/>
        </w:rPr>
      </w:pPr>
      <w:r w:rsidRPr="005C78C8">
        <w:rPr>
          <w:color w:val="0070C0"/>
          <w:sz w:val="21"/>
          <w:szCs w:val="21"/>
          <w:lang w:eastAsia="zh-CN"/>
        </w:rPr>
        <w:t>&lt;Context path="/enovia" docBase="C:\enoviaPrj\enovia" useHttpOnly="false" /&gt;</w:t>
      </w:r>
    </w:p>
    <w:p w14:paraId="34B456A0" w14:textId="77777777" w:rsidR="005C78C8" w:rsidRDefault="005C78C8" w:rsidP="005C78C8">
      <w:pPr>
        <w:rPr>
          <w:lang w:eastAsia="zh-CN"/>
        </w:rPr>
      </w:pPr>
    </w:p>
    <w:p w14:paraId="056BF8F1" w14:textId="77777777" w:rsidR="002A06B4" w:rsidRDefault="002A06B4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1109" w:name="_Toc485131083"/>
      <w:r>
        <w:rPr>
          <w:rFonts w:hint="eastAsia"/>
          <w:caps w:val="0"/>
          <w:lang w:eastAsia="zh-CN"/>
        </w:rPr>
        <w:t>t</w:t>
      </w:r>
      <w:r>
        <w:rPr>
          <w:caps w:val="0"/>
          <w:lang w:eastAsia="zh-CN"/>
        </w:rPr>
        <w:t>omcat</w:t>
      </w:r>
      <w:r>
        <w:rPr>
          <w:rFonts w:hint="eastAsia"/>
          <w:caps w:val="0"/>
          <w:lang w:eastAsia="zh-CN"/>
        </w:rPr>
        <w:t>-</w:t>
      </w:r>
      <w:r w:rsidRPr="002A06B4">
        <w:rPr>
          <w:caps w:val="0"/>
          <w:lang w:eastAsia="zh-CN"/>
        </w:rPr>
        <w:t>schedule</w:t>
      </w:r>
      <w:r>
        <w:rPr>
          <w:rFonts w:hint="eastAsia"/>
          <w:caps w:val="0"/>
          <w:lang w:eastAsia="zh-CN"/>
        </w:rPr>
        <w:t>安装配置</w:t>
      </w:r>
      <w:bookmarkEnd w:id="1109"/>
    </w:p>
    <w:p w14:paraId="1A39ED9A" w14:textId="77777777" w:rsidR="002A06B4" w:rsidRDefault="002A06B4" w:rsidP="00557A40">
      <w:pPr>
        <w:pStyle w:val="5"/>
        <w:numPr>
          <w:ilvl w:val="3"/>
          <w:numId w:val="3"/>
        </w:numPr>
      </w:pPr>
      <w:bookmarkStart w:id="1110" w:name="_Toc485131084"/>
      <w:r>
        <w:rPr>
          <w:caps w:val="0"/>
        </w:rPr>
        <w:t>catalina.bat</w:t>
      </w:r>
      <w:r>
        <w:rPr>
          <w:rFonts w:hint="eastAsia"/>
          <w:caps w:val="0"/>
        </w:rPr>
        <w:t>配置</w:t>
      </w:r>
      <w:bookmarkEnd w:id="1110"/>
    </w:p>
    <w:p w14:paraId="3B5CDB54" w14:textId="77777777" w:rsidR="002A06B4" w:rsidRPr="00F42026" w:rsidRDefault="002A06B4" w:rsidP="00557A40">
      <w:pPr>
        <w:pStyle w:val="a6"/>
        <w:numPr>
          <w:ilvl w:val="0"/>
          <w:numId w:val="20"/>
        </w:numPr>
        <w:spacing w:line="300" w:lineRule="auto"/>
        <w:rPr>
          <w:sz w:val="21"/>
          <w:szCs w:val="21"/>
          <w:lang w:eastAsia="zh-CN"/>
        </w:rPr>
      </w:pPr>
      <w:r w:rsidRPr="00F42026">
        <w:rPr>
          <w:rFonts w:hint="eastAsia"/>
          <w:sz w:val="21"/>
          <w:szCs w:val="21"/>
          <w:lang w:eastAsia="zh-CN"/>
        </w:rPr>
        <w:t>在</w:t>
      </w:r>
      <w:r w:rsidRPr="00F42026">
        <w:rPr>
          <w:color w:val="000000" w:themeColor="text1"/>
          <w:sz w:val="21"/>
          <w:szCs w:val="21"/>
          <w:lang w:eastAsia="zh-CN"/>
        </w:rPr>
        <w:t>C:\</w:t>
      </w:r>
      <w:r>
        <w:rPr>
          <w:rFonts w:hint="eastAsia"/>
          <w:color w:val="000000" w:themeColor="text1"/>
          <w:sz w:val="21"/>
          <w:szCs w:val="21"/>
          <w:lang w:eastAsia="zh-CN"/>
        </w:rPr>
        <w:t>tomcat</w:t>
      </w:r>
      <w:r>
        <w:rPr>
          <w:rFonts w:hint="eastAsia"/>
          <w:caps/>
          <w:lang w:eastAsia="zh-CN"/>
        </w:rPr>
        <w:t>-</w:t>
      </w:r>
      <w:r w:rsidRPr="002A06B4">
        <w:rPr>
          <w:lang w:eastAsia="zh-CN"/>
        </w:rPr>
        <w:t>schedule</w:t>
      </w:r>
      <w:r w:rsidRPr="00F42026">
        <w:rPr>
          <w:color w:val="000000" w:themeColor="text1"/>
          <w:sz w:val="21"/>
          <w:szCs w:val="21"/>
          <w:lang w:eastAsia="zh-CN"/>
        </w:rPr>
        <w:t>\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bin\catalina.bat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文件中</w:t>
      </w:r>
      <w:r w:rsidRPr="00F42026">
        <w:rPr>
          <w:rFonts w:hint="eastAsia"/>
          <w:sz w:val="21"/>
          <w:szCs w:val="21"/>
          <w:lang w:eastAsia="zh-CN"/>
        </w:rPr>
        <w:t>加入如下设置：</w:t>
      </w:r>
    </w:p>
    <w:p w14:paraId="7456E9B3" w14:textId="77777777" w:rsidR="002A06B4" w:rsidRPr="00F42026" w:rsidRDefault="002A06B4" w:rsidP="002A06B4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CATALINA_HOME=C:\tomcat</w:t>
      </w:r>
      <w:r w:rsidRPr="002A06B4">
        <w:rPr>
          <w:rFonts w:hint="eastAsia"/>
          <w:color w:val="0070C0"/>
          <w:sz w:val="18"/>
          <w:szCs w:val="18"/>
          <w:lang w:eastAsia="zh-CN"/>
        </w:rPr>
        <w:t>-</w:t>
      </w:r>
      <w:r w:rsidRPr="002A06B4">
        <w:rPr>
          <w:color w:val="0070C0"/>
          <w:sz w:val="18"/>
          <w:szCs w:val="18"/>
          <w:lang w:eastAsia="zh-CN"/>
        </w:rPr>
        <w:t>schedule</w:t>
      </w:r>
    </w:p>
    <w:p w14:paraId="45505D1B" w14:textId="77777777" w:rsidR="002A06B4" w:rsidRPr="00F42026" w:rsidRDefault="002A06B4" w:rsidP="002A06B4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JAVA_OPTS=%JAVA_OPTS% -Dorg.owasp.esapi.resources=C:\enoviaPrj\enovia\WEB-INF\classes</w:t>
      </w:r>
    </w:p>
    <w:p w14:paraId="3710AFFF" w14:textId="77777777" w:rsidR="002A06B4" w:rsidRDefault="002A06B4" w:rsidP="002A06B4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lastRenderedPageBreak/>
        <w:t>set CATALINA_OPTS="-Dfile.encoding=utf-8"</w:t>
      </w:r>
    </w:p>
    <w:p w14:paraId="163CA5A7" w14:textId="77777777" w:rsidR="002A06B4" w:rsidRDefault="002A06B4" w:rsidP="002A06B4">
      <w:pPr>
        <w:pStyle w:val="a6"/>
        <w:ind w:left="425"/>
        <w:rPr>
          <w:color w:val="0070C0"/>
          <w:lang w:eastAsia="zh-CN"/>
        </w:rPr>
      </w:pPr>
    </w:p>
    <w:p w14:paraId="2FABAD3E" w14:textId="77777777" w:rsidR="002A06B4" w:rsidRPr="00844092" w:rsidRDefault="002A06B4" w:rsidP="002A06B4">
      <w:pPr>
        <w:pStyle w:val="a6"/>
        <w:ind w:left="425"/>
        <w:rPr>
          <w:color w:val="0070C0"/>
          <w:lang w:eastAsia="zh-CN"/>
        </w:rPr>
      </w:pPr>
    </w:p>
    <w:p w14:paraId="6821F87D" w14:textId="77777777" w:rsidR="002A06B4" w:rsidRDefault="002A06B4" w:rsidP="00557A40">
      <w:pPr>
        <w:pStyle w:val="5"/>
        <w:numPr>
          <w:ilvl w:val="3"/>
          <w:numId w:val="3"/>
        </w:numPr>
      </w:pPr>
      <w:bookmarkStart w:id="1111" w:name="_Toc485131085"/>
      <w:r>
        <w:rPr>
          <w:caps w:val="0"/>
        </w:rPr>
        <w:t>startup.bat</w:t>
      </w:r>
      <w:r>
        <w:rPr>
          <w:rFonts w:hint="eastAsia"/>
          <w:caps w:val="0"/>
        </w:rPr>
        <w:t>配置</w:t>
      </w:r>
      <w:bookmarkEnd w:id="1111"/>
    </w:p>
    <w:p w14:paraId="7A46D2DC" w14:textId="77777777" w:rsidR="002A06B4" w:rsidRPr="00F42026" w:rsidRDefault="002A06B4" w:rsidP="00557A40">
      <w:pPr>
        <w:pStyle w:val="a6"/>
        <w:numPr>
          <w:ilvl w:val="0"/>
          <w:numId w:val="21"/>
        </w:numPr>
        <w:rPr>
          <w:lang w:eastAsia="zh-CN"/>
        </w:rPr>
      </w:pPr>
      <w:r w:rsidRPr="00F42026">
        <w:rPr>
          <w:rFonts w:hint="eastAsia"/>
          <w:sz w:val="21"/>
          <w:szCs w:val="21"/>
          <w:lang w:eastAsia="zh-CN"/>
        </w:rPr>
        <w:t>在</w:t>
      </w:r>
      <w:r w:rsidRPr="00F42026">
        <w:rPr>
          <w:color w:val="000000" w:themeColor="text1"/>
          <w:sz w:val="21"/>
          <w:szCs w:val="21"/>
          <w:lang w:eastAsia="zh-CN"/>
        </w:rPr>
        <w:t>C:\</w:t>
      </w:r>
      <w:r>
        <w:rPr>
          <w:rFonts w:hint="eastAsia"/>
          <w:color w:val="000000" w:themeColor="text1"/>
          <w:sz w:val="21"/>
          <w:szCs w:val="21"/>
          <w:lang w:eastAsia="zh-CN"/>
        </w:rPr>
        <w:t>tomcat</w:t>
      </w:r>
      <w:r>
        <w:rPr>
          <w:rFonts w:hint="eastAsia"/>
          <w:caps/>
          <w:lang w:eastAsia="zh-CN"/>
        </w:rPr>
        <w:t>-</w:t>
      </w:r>
      <w:r w:rsidRPr="002A06B4">
        <w:rPr>
          <w:lang w:eastAsia="zh-CN"/>
        </w:rPr>
        <w:t>schedule</w:t>
      </w:r>
      <w:r w:rsidRPr="00F42026">
        <w:rPr>
          <w:color w:val="000000" w:themeColor="text1"/>
          <w:sz w:val="21"/>
          <w:szCs w:val="21"/>
          <w:lang w:eastAsia="zh-CN"/>
        </w:rPr>
        <w:t>\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bin\catalina.bat</w:t>
      </w:r>
      <w:r w:rsidRPr="00F42026">
        <w:rPr>
          <w:rFonts w:hint="eastAsia"/>
          <w:color w:val="000000" w:themeColor="text1"/>
          <w:sz w:val="21"/>
          <w:szCs w:val="21"/>
          <w:lang w:eastAsia="zh-CN"/>
        </w:rPr>
        <w:t>文件中</w:t>
      </w:r>
      <w:r w:rsidRPr="00F42026">
        <w:rPr>
          <w:rFonts w:hint="eastAsia"/>
          <w:sz w:val="21"/>
          <w:szCs w:val="21"/>
          <w:lang w:eastAsia="zh-CN"/>
        </w:rPr>
        <w:t>加入如下设置：</w:t>
      </w:r>
    </w:p>
    <w:p w14:paraId="0A144101" w14:textId="77777777" w:rsidR="002A06B4" w:rsidRPr="00F42026" w:rsidRDefault="002A06B4" w:rsidP="002A06B4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CATALINA_HOME=C:\tomcat</w:t>
      </w:r>
      <w:r w:rsidRPr="002A06B4">
        <w:rPr>
          <w:rFonts w:hint="eastAsia"/>
          <w:color w:val="0070C0"/>
          <w:sz w:val="18"/>
          <w:szCs w:val="18"/>
          <w:lang w:eastAsia="zh-CN"/>
        </w:rPr>
        <w:t>-</w:t>
      </w:r>
      <w:r w:rsidRPr="002A06B4">
        <w:rPr>
          <w:color w:val="0070C0"/>
          <w:sz w:val="18"/>
          <w:szCs w:val="18"/>
          <w:lang w:eastAsia="zh-CN"/>
        </w:rPr>
        <w:t>schedule</w:t>
      </w:r>
    </w:p>
    <w:p w14:paraId="460E793D" w14:textId="77777777" w:rsidR="002A06B4" w:rsidRPr="00F42026" w:rsidRDefault="002A06B4" w:rsidP="002A06B4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MX_CHARSET=UTF8</w:t>
      </w:r>
    </w:p>
    <w:p w14:paraId="344DE3A4" w14:textId="77777777" w:rsidR="002A06B4" w:rsidRDefault="002A06B4" w:rsidP="002A06B4">
      <w:pPr>
        <w:pStyle w:val="a6"/>
        <w:ind w:left="425"/>
        <w:rPr>
          <w:color w:val="0070C0"/>
          <w:sz w:val="18"/>
          <w:szCs w:val="18"/>
          <w:lang w:eastAsia="zh-CN"/>
        </w:rPr>
      </w:pPr>
      <w:r w:rsidRPr="00F42026">
        <w:rPr>
          <w:color w:val="0070C0"/>
          <w:sz w:val="18"/>
          <w:szCs w:val="18"/>
          <w:lang w:eastAsia="zh-CN"/>
        </w:rPr>
        <w:t>set NLS_LANG=AMERICAN_AMERICA.AL32UTF8</w:t>
      </w:r>
    </w:p>
    <w:p w14:paraId="2B22D32F" w14:textId="77777777" w:rsidR="002A06B4" w:rsidRDefault="002A06B4" w:rsidP="002A06B4">
      <w:pPr>
        <w:pStyle w:val="a6"/>
        <w:ind w:left="420"/>
        <w:rPr>
          <w:lang w:eastAsia="zh-CN"/>
        </w:rPr>
      </w:pPr>
    </w:p>
    <w:p w14:paraId="720C8C49" w14:textId="77777777" w:rsidR="002A06B4" w:rsidRDefault="002A06B4" w:rsidP="00557A40">
      <w:pPr>
        <w:pStyle w:val="5"/>
        <w:numPr>
          <w:ilvl w:val="3"/>
          <w:numId w:val="3"/>
        </w:numPr>
      </w:pPr>
      <w:bookmarkStart w:id="1112" w:name="_Toc485131086"/>
      <w:r>
        <w:rPr>
          <w:rFonts w:hint="eastAsia"/>
          <w:caps w:val="0"/>
        </w:rPr>
        <w:t>s</w:t>
      </w:r>
      <w:r>
        <w:rPr>
          <w:caps w:val="0"/>
        </w:rPr>
        <w:t>erver.xml</w:t>
      </w:r>
      <w:r>
        <w:rPr>
          <w:rFonts w:hint="eastAsia"/>
          <w:caps w:val="0"/>
        </w:rPr>
        <w:t>配置</w:t>
      </w:r>
      <w:bookmarkEnd w:id="1112"/>
    </w:p>
    <w:p w14:paraId="666EC108" w14:textId="77777777" w:rsidR="002A06B4" w:rsidRPr="009114BA" w:rsidRDefault="002A06B4" w:rsidP="00557A40">
      <w:pPr>
        <w:pStyle w:val="a6"/>
        <w:numPr>
          <w:ilvl w:val="0"/>
          <w:numId w:val="22"/>
        </w:numPr>
        <w:spacing w:line="300" w:lineRule="auto"/>
        <w:rPr>
          <w:sz w:val="21"/>
          <w:szCs w:val="21"/>
          <w:lang w:eastAsia="zh-CN"/>
        </w:rPr>
      </w:pPr>
      <w:r w:rsidRPr="009114BA">
        <w:rPr>
          <w:rFonts w:hint="eastAsia"/>
          <w:sz w:val="21"/>
          <w:szCs w:val="21"/>
          <w:lang w:eastAsia="zh-CN"/>
        </w:rPr>
        <w:t>在</w:t>
      </w:r>
      <w:r w:rsidRPr="009114BA">
        <w:rPr>
          <w:color w:val="000000" w:themeColor="text1"/>
          <w:sz w:val="21"/>
          <w:szCs w:val="21"/>
          <w:lang w:eastAsia="zh-CN"/>
        </w:rPr>
        <w:t>C:\</w:t>
      </w:r>
      <w:r>
        <w:rPr>
          <w:rFonts w:hint="eastAsia"/>
          <w:color w:val="000000" w:themeColor="text1"/>
          <w:sz w:val="21"/>
          <w:szCs w:val="21"/>
          <w:lang w:eastAsia="zh-CN"/>
        </w:rPr>
        <w:t>tomcat</w:t>
      </w:r>
      <w:r>
        <w:rPr>
          <w:rFonts w:hint="eastAsia"/>
          <w:caps/>
          <w:lang w:eastAsia="zh-CN"/>
        </w:rPr>
        <w:t>-</w:t>
      </w:r>
      <w:r w:rsidRPr="002A06B4">
        <w:rPr>
          <w:lang w:eastAsia="zh-CN"/>
        </w:rPr>
        <w:t>schedule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\conf\server.xml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文件中修改</w:t>
      </w:r>
      <w:r w:rsidRPr="009114BA">
        <w:rPr>
          <w:rFonts w:hint="eastAsia"/>
          <w:sz w:val="21"/>
          <w:szCs w:val="21"/>
          <w:lang w:eastAsia="zh-CN"/>
        </w:rPr>
        <w:t>HTTP</w:t>
      </w:r>
      <w:r w:rsidRPr="009114BA">
        <w:rPr>
          <w:rFonts w:hint="eastAsia"/>
          <w:sz w:val="21"/>
          <w:szCs w:val="21"/>
          <w:lang w:eastAsia="zh-CN"/>
        </w:rPr>
        <w:t>端口配置：</w:t>
      </w:r>
    </w:p>
    <w:p w14:paraId="41F03B21" w14:textId="77777777" w:rsidR="002A06B4" w:rsidRPr="0051558E" w:rsidRDefault="002A06B4" w:rsidP="002A06B4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51558E">
        <w:rPr>
          <w:color w:val="0070C0"/>
          <w:sz w:val="21"/>
          <w:szCs w:val="21"/>
          <w:lang w:eastAsia="zh-CN"/>
        </w:rPr>
        <w:t>&lt;Server port="</w:t>
      </w:r>
      <w:r>
        <w:rPr>
          <w:rFonts w:hint="eastAsia"/>
          <w:color w:val="FF0000"/>
          <w:sz w:val="21"/>
          <w:szCs w:val="21"/>
          <w:lang w:eastAsia="zh-CN"/>
        </w:rPr>
        <w:t>7</w:t>
      </w:r>
      <w:r w:rsidRPr="00BE3C66">
        <w:rPr>
          <w:color w:val="FF0000"/>
          <w:sz w:val="21"/>
          <w:szCs w:val="21"/>
          <w:lang w:eastAsia="zh-CN"/>
        </w:rPr>
        <w:t>005</w:t>
      </w:r>
      <w:r w:rsidRPr="0051558E">
        <w:rPr>
          <w:color w:val="0070C0"/>
          <w:sz w:val="21"/>
          <w:szCs w:val="21"/>
          <w:lang w:eastAsia="zh-CN"/>
        </w:rPr>
        <w:t>" shutdown="SHUTDOWN"&gt;</w:t>
      </w:r>
    </w:p>
    <w:p w14:paraId="3819380E" w14:textId="77777777" w:rsidR="002A06B4" w:rsidRDefault="002A06B4" w:rsidP="002A06B4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9114BA">
        <w:rPr>
          <w:color w:val="0070C0"/>
          <w:sz w:val="21"/>
          <w:szCs w:val="21"/>
          <w:lang w:eastAsia="zh-CN"/>
        </w:rPr>
        <w:t xml:space="preserve">&lt;Connector </w:t>
      </w:r>
      <w:r w:rsidRPr="009114BA">
        <w:rPr>
          <w:color w:val="FF0000"/>
          <w:sz w:val="21"/>
          <w:szCs w:val="21"/>
          <w:lang w:eastAsia="zh-CN"/>
        </w:rPr>
        <w:t>URIEncoding="UTF-8"</w:t>
      </w:r>
      <w:r w:rsidRPr="009114BA">
        <w:rPr>
          <w:color w:val="0070C0"/>
          <w:sz w:val="21"/>
          <w:szCs w:val="21"/>
          <w:lang w:eastAsia="zh-CN"/>
        </w:rPr>
        <w:t xml:space="preserve"> connectionTimeout="20000" maxPostSize="5242880" port="</w:t>
      </w:r>
      <w:r>
        <w:rPr>
          <w:rFonts w:hint="eastAsia"/>
          <w:color w:val="FF0000"/>
          <w:sz w:val="21"/>
          <w:szCs w:val="21"/>
          <w:lang w:eastAsia="zh-CN"/>
        </w:rPr>
        <w:t>7</w:t>
      </w:r>
      <w:r w:rsidRPr="009114BA">
        <w:rPr>
          <w:color w:val="FF0000"/>
          <w:sz w:val="21"/>
          <w:szCs w:val="21"/>
          <w:lang w:eastAsia="zh-CN"/>
        </w:rPr>
        <w:t>080</w:t>
      </w:r>
      <w:r w:rsidRPr="009114BA">
        <w:rPr>
          <w:color w:val="0070C0"/>
          <w:sz w:val="21"/>
          <w:szCs w:val="21"/>
          <w:lang w:eastAsia="zh-CN"/>
        </w:rPr>
        <w:t>" protocol="HTTP/1.1" redirectPort="8443"/&gt;</w:t>
      </w:r>
    </w:p>
    <w:p w14:paraId="3A884D79" w14:textId="77777777" w:rsidR="002A06B4" w:rsidRPr="0051558E" w:rsidRDefault="002A06B4" w:rsidP="002A06B4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</w:p>
    <w:p w14:paraId="1A10F360" w14:textId="77777777" w:rsidR="002A06B4" w:rsidRPr="009114BA" w:rsidRDefault="002A06B4" w:rsidP="00557A40">
      <w:pPr>
        <w:pStyle w:val="a6"/>
        <w:numPr>
          <w:ilvl w:val="0"/>
          <w:numId w:val="22"/>
        </w:numPr>
        <w:spacing w:line="300" w:lineRule="auto"/>
        <w:rPr>
          <w:sz w:val="21"/>
          <w:szCs w:val="21"/>
          <w:lang w:eastAsia="zh-CN"/>
        </w:rPr>
      </w:pPr>
      <w:r w:rsidRPr="009114BA">
        <w:rPr>
          <w:rFonts w:hint="eastAsia"/>
          <w:sz w:val="21"/>
          <w:szCs w:val="21"/>
          <w:lang w:eastAsia="zh-CN"/>
        </w:rPr>
        <w:t>在</w:t>
      </w:r>
      <w:r w:rsidRPr="009114BA">
        <w:rPr>
          <w:color w:val="000000" w:themeColor="text1"/>
          <w:sz w:val="21"/>
          <w:szCs w:val="21"/>
          <w:lang w:eastAsia="zh-CN"/>
        </w:rPr>
        <w:t>C:\</w:t>
      </w:r>
      <w:r>
        <w:rPr>
          <w:rFonts w:hint="eastAsia"/>
          <w:color w:val="000000" w:themeColor="text1"/>
          <w:sz w:val="21"/>
          <w:szCs w:val="21"/>
          <w:lang w:eastAsia="zh-CN"/>
        </w:rPr>
        <w:t>tomcat</w:t>
      </w:r>
      <w:r>
        <w:rPr>
          <w:rFonts w:hint="eastAsia"/>
          <w:caps/>
          <w:lang w:eastAsia="zh-CN"/>
        </w:rPr>
        <w:t>-</w:t>
      </w:r>
      <w:r w:rsidRPr="002A06B4">
        <w:rPr>
          <w:lang w:eastAsia="zh-CN"/>
        </w:rPr>
        <w:t>schedule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\conf\server.xml</w:t>
      </w:r>
      <w:r w:rsidRPr="009114BA">
        <w:rPr>
          <w:rFonts w:hint="eastAsia"/>
          <w:color w:val="000000" w:themeColor="text1"/>
          <w:sz w:val="21"/>
          <w:szCs w:val="21"/>
          <w:lang w:eastAsia="zh-CN"/>
        </w:rPr>
        <w:t>文件中修改</w:t>
      </w:r>
      <w:r w:rsidRPr="009114BA">
        <w:rPr>
          <w:rFonts w:hint="eastAsia"/>
          <w:sz w:val="21"/>
          <w:szCs w:val="21"/>
          <w:lang w:eastAsia="zh-CN"/>
        </w:rPr>
        <w:t>AJP</w:t>
      </w:r>
      <w:r w:rsidRPr="009114BA">
        <w:rPr>
          <w:rFonts w:hint="eastAsia"/>
          <w:sz w:val="21"/>
          <w:szCs w:val="21"/>
          <w:lang w:eastAsia="zh-CN"/>
        </w:rPr>
        <w:t>端口配置：</w:t>
      </w:r>
    </w:p>
    <w:p w14:paraId="17556A3E" w14:textId="77777777" w:rsidR="002A06B4" w:rsidRPr="0051558E" w:rsidRDefault="002A06B4" w:rsidP="002A06B4">
      <w:pPr>
        <w:pStyle w:val="a6"/>
        <w:spacing w:line="300" w:lineRule="auto"/>
        <w:ind w:left="420"/>
        <w:rPr>
          <w:color w:val="0070C0"/>
          <w:sz w:val="21"/>
          <w:szCs w:val="21"/>
          <w:lang w:eastAsia="zh-CN"/>
        </w:rPr>
      </w:pPr>
      <w:r w:rsidRPr="009114BA">
        <w:rPr>
          <w:color w:val="0070C0"/>
          <w:sz w:val="21"/>
          <w:szCs w:val="21"/>
          <w:lang w:eastAsia="zh-CN"/>
        </w:rPr>
        <w:t xml:space="preserve">&lt;Connector </w:t>
      </w:r>
      <w:r w:rsidRPr="009114BA">
        <w:rPr>
          <w:color w:val="FF0000"/>
          <w:sz w:val="21"/>
          <w:szCs w:val="21"/>
          <w:lang w:eastAsia="zh-CN"/>
        </w:rPr>
        <w:t>URIEncoding="UTF-8"</w:t>
      </w:r>
      <w:r w:rsidRPr="009114BA">
        <w:rPr>
          <w:color w:val="0070C0"/>
          <w:sz w:val="21"/>
          <w:szCs w:val="21"/>
          <w:lang w:eastAsia="zh-CN"/>
        </w:rPr>
        <w:t xml:space="preserve"> port="</w:t>
      </w:r>
      <w:r>
        <w:rPr>
          <w:rFonts w:hint="eastAsia"/>
          <w:color w:val="FF0000"/>
          <w:sz w:val="21"/>
          <w:szCs w:val="21"/>
          <w:lang w:eastAsia="zh-CN"/>
        </w:rPr>
        <w:t>7</w:t>
      </w:r>
      <w:r w:rsidRPr="009114BA">
        <w:rPr>
          <w:color w:val="FF0000"/>
          <w:sz w:val="21"/>
          <w:szCs w:val="21"/>
          <w:lang w:eastAsia="zh-CN"/>
        </w:rPr>
        <w:t>009</w:t>
      </w:r>
      <w:r w:rsidRPr="009114BA">
        <w:rPr>
          <w:color w:val="0070C0"/>
          <w:sz w:val="21"/>
          <w:szCs w:val="21"/>
          <w:lang w:eastAsia="zh-CN"/>
        </w:rPr>
        <w:t>" protocol="AJP/1.3" redirectPort="8443"/&gt;</w:t>
      </w:r>
    </w:p>
    <w:p w14:paraId="42D98120" w14:textId="77777777" w:rsidR="002A06B4" w:rsidRDefault="002A06B4" w:rsidP="002A06B4">
      <w:pPr>
        <w:spacing w:line="300" w:lineRule="auto"/>
        <w:ind w:leftChars="193" w:left="425"/>
        <w:rPr>
          <w:lang w:eastAsia="zh-CN"/>
        </w:rPr>
      </w:pPr>
    </w:p>
    <w:p w14:paraId="2D3B6FBC" w14:textId="77777777" w:rsidR="002A06B4" w:rsidRDefault="002A06B4" w:rsidP="00557A40">
      <w:pPr>
        <w:pStyle w:val="5"/>
        <w:numPr>
          <w:ilvl w:val="3"/>
          <w:numId w:val="3"/>
        </w:numPr>
        <w:rPr>
          <w:caps w:val="0"/>
        </w:rPr>
      </w:pPr>
      <w:bookmarkStart w:id="1113" w:name="_Toc485131087"/>
      <w:r>
        <w:rPr>
          <w:rFonts w:hint="eastAsia"/>
          <w:caps w:val="0"/>
        </w:rPr>
        <w:t>创建</w:t>
      </w:r>
      <w:r>
        <w:rPr>
          <w:caps w:val="0"/>
        </w:rPr>
        <w:t>enovia.xml</w:t>
      </w:r>
      <w:r>
        <w:rPr>
          <w:rFonts w:hint="eastAsia"/>
          <w:caps w:val="0"/>
        </w:rPr>
        <w:t>文件</w:t>
      </w:r>
      <w:bookmarkEnd w:id="1113"/>
    </w:p>
    <w:p w14:paraId="5C3A413B" w14:textId="77777777" w:rsidR="002A06B4" w:rsidRPr="005C78C8" w:rsidRDefault="002A06B4" w:rsidP="00557A40">
      <w:pPr>
        <w:pStyle w:val="a6"/>
        <w:numPr>
          <w:ilvl w:val="0"/>
          <w:numId w:val="23"/>
        </w:numPr>
        <w:rPr>
          <w:lang w:eastAsia="zh-CN"/>
        </w:rPr>
      </w:pPr>
      <w:r w:rsidRPr="005C78C8">
        <w:rPr>
          <w:rFonts w:hint="eastAsia"/>
          <w:color w:val="000000" w:themeColor="text1"/>
          <w:sz w:val="21"/>
          <w:szCs w:val="21"/>
          <w:lang w:eastAsia="zh-CN"/>
        </w:rPr>
        <w:t>创建</w:t>
      </w:r>
      <w:r w:rsidRPr="005C78C8">
        <w:rPr>
          <w:color w:val="000000" w:themeColor="text1"/>
          <w:sz w:val="21"/>
          <w:szCs w:val="21"/>
          <w:lang w:eastAsia="zh-CN"/>
        </w:rPr>
        <w:t>C:\</w:t>
      </w:r>
      <w:r w:rsidRPr="005C78C8">
        <w:rPr>
          <w:rFonts w:hint="eastAsia"/>
          <w:color w:val="000000" w:themeColor="text1"/>
          <w:sz w:val="21"/>
          <w:szCs w:val="21"/>
          <w:lang w:eastAsia="zh-CN"/>
        </w:rPr>
        <w:t>tomcat</w:t>
      </w:r>
      <w:r>
        <w:rPr>
          <w:rFonts w:hint="eastAsia"/>
          <w:caps/>
          <w:lang w:eastAsia="zh-CN"/>
        </w:rPr>
        <w:t>-</w:t>
      </w:r>
      <w:r w:rsidRPr="002A06B4">
        <w:rPr>
          <w:lang w:eastAsia="zh-CN"/>
        </w:rPr>
        <w:t>schedule</w:t>
      </w:r>
      <w:r w:rsidRPr="005C78C8">
        <w:rPr>
          <w:color w:val="000000" w:themeColor="text1"/>
          <w:sz w:val="21"/>
          <w:szCs w:val="21"/>
          <w:lang w:eastAsia="zh-CN"/>
        </w:rPr>
        <w:t>\conf\Catalina\localhost</w:t>
      </w:r>
      <w:r w:rsidRPr="005C78C8">
        <w:rPr>
          <w:rFonts w:hint="eastAsia"/>
          <w:color w:val="000000" w:themeColor="text1"/>
          <w:sz w:val="21"/>
          <w:szCs w:val="21"/>
          <w:lang w:eastAsia="zh-CN"/>
        </w:rPr>
        <w:t>\</w:t>
      </w:r>
      <w:r w:rsidRPr="005C78C8">
        <w:rPr>
          <w:color w:val="000000" w:themeColor="text1"/>
          <w:sz w:val="21"/>
          <w:szCs w:val="21"/>
          <w:lang w:eastAsia="zh-CN"/>
        </w:rPr>
        <w:t>enovia.xml</w:t>
      </w:r>
      <w:r w:rsidRPr="005C78C8">
        <w:rPr>
          <w:rFonts w:hint="eastAsia"/>
          <w:color w:val="000000" w:themeColor="text1"/>
          <w:sz w:val="21"/>
          <w:szCs w:val="21"/>
          <w:lang w:eastAsia="zh-CN"/>
        </w:rPr>
        <w:t>文件：</w:t>
      </w:r>
    </w:p>
    <w:p w14:paraId="41E56EA4" w14:textId="77777777" w:rsidR="002A06B4" w:rsidRPr="005C78C8" w:rsidRDefault="002A06B4" w:rsidP="002A06B4">
      <w:pPr>
        <w:pStyle w:val="a6"/>
        <w:ind w:left="420"/>
        <w:rPr>
          <w:color w:val="0070C0"/>
          <w:sz w:val="21"/>
          <w:szCs w:val="21"/>
          <w:lang w:eastAsia="zh-CN"/>
        </w:rPr>
      </w:pPr>
      <w:r w:rsidRPr="005C78C8">
        <w:rPr>
          <w:color w:val="0070C0"/>
          <w:sz w:val="21"/>
          <w:szCs w:val="21"/>
          <w:lang w:eastAsia="zh-CN"/>
        </w:rPr>
        <w:t>&lt;?xml version="1.0" encoding="UTF-8" ?&gt;</w:t>
      </w:r>
    </w:p>
    <w:p w14:paraId="19D26D3C" w14:textId="77777777" w:rsidR="002A06B4" w:rsidRPr="005C78C8" w:rsidRDefault="002A06B4" w:rsidP="002A06B4">
      <w:pPr>
        <w:pStyle w:val="a6"/>
        <w:ind w:left="420"/>
        <w:rPr>
          <w:color w:val="000000" w:themeColor="text1"/>
          <w:sz w:val="21"/>
          <w:szCs w:val="21"/>
          <w:lang w:eastAsia="zh-CN"/>
        </w:rPr>
      </w:pPr>
      <w:r w:rsidRPr="005C78C8">
        <w:rPr>
          <w:color w:val="0070C0"/>
          <w:sz w:val="21"/>
          <w:szCs w:val="21"/>
          <w:lang w:eastAsia="zh-CN"/>
        </w:rPr>
        <w:t>&lt;Context path="/enovia" docBase="C:\enoviaPrj\</w:t>
      </w:r>
      <w:r w:rsidRPr="002A06B4">
        <w:rPr>
          <w:color w:val="FF0000"/>
          <w:sz w:val="21"/>
          <w:szCs w:val="21"/>
          <w:lang w:eastAsia="zh-CN"/>
        </w:rPr>
        <w:t>enovia</w:t>
      </w:r>
      <w:r w:rsidRPr="002A06B4">
        <w:rPr>
          <w:rFonts w:hint="eastAsia"/>
          <w:color w:val="FF0000"/>
          <w:sz w:val="21"/>
          <w:szCs w:val="21"/>
          <w:lang w:eastAsia="zh-CN"/>
        </w:rPr>
        <w:t>-</w:t>
      </w:r>
      <w:r w:rsidRPr="002A06B4">
        <w:rPr>
          <w:color w:val="FF0000"/>
          <w:sz w:val="21"/>
          <w:szCs w:val="21"/>
          <w:lang w:eastAsia="zh-CN"/>
        </w:rPr>
        <w:t>schedule</w:t>
      </w:r>
      <w:r w:rsidRPr="005C78C8">
        <w:rPr>
          <w:color w:val="0070C0"/>
          <w:sz w:val="21"/>
          <w:szCs w:val="21"/>
          <w:lang w:eastAsia="zh-CN"/>
        </w:rPr>
        <w:t xml:space="preserve"> " useHttpOnly="false" /&gt;</w:t>
      </w:r>
    </w:p>
    <w:p w14:paraId="38B5609A" w14:textId="77777777" w:rsidR="002A06B4" w:rsidRDefault="002A06B4" w:rsidP="002A06B4">
      <w:pPr>
        <w:rPr>
          <w:lang w:eastAsia="zh-CN"/>
        </w:rPr>
      </w:pPr>
    </w:p>
    <w:p w14:paraId="2147CA91" w14:textId="77777777" w:rsidR="005C78C8" w:rsidRDefault="00831BC7" w:rsidP="00557A40">
      <w:pPr>
        <w:pStyle w:val="3"/>
        <w:numPr>
          <w:ilvl w:val="1"/>
          <w:numId w:val="3"/>
        </w:numPr>
        <w:rPr>
          <w:caps w:val="0"/>
          <w:lang w:eastAsia="zh-CN"/>
        </w:rPr>
      </w:pPr>
      <w:bookmarkStart w:id="1114" w:name="_Toc485131088"/>
      <w:r>
        <w:rPr>
          <w:rFonts w:hint="eastAsia"/>
          <w:caps w:val="0"/>
          <w:lang w:eastAsia="zh-CN"/>
        </w:rPr>
        <w:t>Schema</w:t>
      </w:r>
      <w:r>
        <w:rPr>
          <w:rFonts w:hint="eastAsia"/>
          <w:caps w:val="0"/>
          <w:lang w:eastAsia="zh-CN"/>
        </w:rPr>
        <w:t>导入工具安装配置</w:t>
      </w:r>
      <w:bookmarkEnd w:id="1114"/>
    </w:p>
    <w:p w14:paraId="5A32CF40" w14:textId="77777777" w:rsidR="00831BC7" w:rsidRPr="00831BC7" w:rsidRDefault="00831BC7" w:rsidP="00831BC7">
      <w:pPr>
        <w:ind w:left="420"/>
        <w:rPr>
          <w:lang w:eastAsia="zh-CN"/>
        </w:rPr>
      </w:pPr>
      <w:r>
        <w:rPr>
          <w:rFonts w:hint="eastAsia"/>
          <w:lang w:eastAsia="zh-CN"/>
        </w:rPr>
        <w:t>把</w:t>
      </w:r>
      <w:r w:rsidRPr="00831BC7">
        <w:rPr>
          <w:lang w:eastAsia="zh-CN"/>
        </w:rPr>
        <w:t>emxLibSchemaAgent_V6R2011x</w:t>
      </w:r>
      <w:r>
        <w:rPr>
          <w:rFonts w:hint="eastAsia"/>
          <w:lang w:eastAsia="zh-CN"/>
        </w:rPr>
        <w:t>.zip</w:t>
      </w:r>
      <w:r>
        <w:rPr>
          <w:rFonts w:hint="eastAsia"/>
          <w:lang w:eastAsia="zh-CN"/>
        </w:rPr>
        <w:t>安装包解压到</w:t>
      </w:r>
      <w:r w:rsidRPr="00831BC7">
        <w:rPr>
          <w:lang w:eastAsia="zh-CN"/>
        </w:rPr>
        <w:t>C:\emxLibSchemaAgent_V6R2011x</w:t>
      </w:r>
      <w:r>
        <w:rPr>
          <w:rFonts w:hint="eastAsia"/>
          <w:lang w:eastAsia="zh-CN"/>
        </w:rPr>
        <w:t>下</w:t>
      </w:r>
    </w:p>
    <w:p w14:paraId="6A45BB64" w14:textId="77777777" w:rsidR="00831BC7" w:rsidRPr="00831BC7" w:rsidRDefault="00831BC7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1115" w:name="_Toc485131089"/>
      <w:r>
        <w:rPr>
          <w:rFonts w:hint="eastAsia"/>
          <w:lang w:eastAsia="zh-CN"/>
        </w:rPr>
        <w:t>安装</w:t>
      </w:r>
      <w:r w:rsidRPr="00831BC7">
        <w:rPr>
          <w:caps w:val="0"/>
          <w:lang w:eastAsia="zh-CN"/>
        </w:rPr>
        <w:t>emxLibSchemaAgent_V6R2011x</w:t>
      </w:r>
      <w:bookmarkEnd w:id="1115"/>
    </w:p>
    <w:p w14:paraId="1032CFCF" w14:textId="77777777" w:rsidR="00831BC7" w:rsidRDefault="00122574" w:rsidP="00831BC7">
      <w:pPr>
        <w:ind w:left="420"/>
        <w:rPr>
          <w:lang w:eastAsia="zh-CN"/>
        </w:rPr>
      </w:pPr>
      <w:r>
        <w:rPr>
          <w:rFonts w:hint="eastAsia"/>
          <w:lang w:eastAsia="zh-CN"/>
        </w:rPr>
        <w:t>启动</w:t>
      </w:r>
      <w:r w:rsidR="00831BC7">
        <w:rPr>
          <w:rFonts w:hint="eastAsia"/>
          <w:lang w:eastAsia="zh-CN"/>
        </w:rPr>
        <w:t>mql</w:t>
      </w:r>
      <w:r w:rsidR="00831BC7">
        <w:rPr>
          <w:rFonts w:hint="eastAsia"/>
          <w:lang w:eastAsia="zh-CN"/>
        </w:rPr>
        <w:t>工具</w:t>
      </w:r>
    </w:p>
    <w:p w14:paraId="085B01EF" w14:textId="77777777" w:rsidR="00122574" w:rsidRPr="00122574" w:rsidRDefault="00122574" w:rsidP="00122574">
      <w:pPr>
        <w:pStyle w:val="a6"/>
        <w:ind w:left="420"/>
        <w:rPr>
          <w:color w:val="0070C0"/>
          <w:sz w:val="21"/>
          <w:szCs w:val="21"/>
          <w:lang w:eastAsia="zh-CN"/>
        </w:rPr>
      </w:pPr>
      <w:r w:rsidRPr="00122574">
        <w:rPr>
          <w:color w:val="0070C0"/>
          <w:sz w:val="21"/>
          <w:szCs w:val="21"/>
          <w:lang w:eastAsia="zh-CN"/>
        </w:rPr>
        <w:t xml:space="preserve">MQL&lt;1&gt;set cont user creator; </w:t>
      </w:r>
    </w:p>
    <w:p w14:paraId="2665D71D" w14:textId="77777777" w:rsidR="00122574" w:rsidRPr="00122574" w:rsidRDefault="00122574" w:rsidP="00122574">
      <w:pPr>
        <w:pStyle w:val="a6"/>
        <w:ind w:left="420"/>
        <w:rPr>
          <w:color w:val="0070C0"/>
          <w:sz w:val="21"/>
          <w:szCs w:val="21"/>
          <w:lang w:eastAsia="zh-CN"/>
        </w:rPr>
      </w:pPr>
      <w:r w:rsidRPr="00122574">
        <w:rPr>
          <w:color w:val="0070C0"/>
          <w:sz w:val="21"/>
          <w:szCs w:val="21"/>
          <w:lang w:eastAsia="zh-CN"/>
        </w:rPr>
        <w:lastRenderedPageBreak/>
        <w:t xml:space="preserve">MQL&lt;2&gt;tcl; </w:t>
      </w:r>
    </w:p>
    <w:p w14:paraId="2BFA2A3C" w14:textId="77777777" w:rsidR="00122574" w:rsidRPr="00122574" w:rsidRDefault="00122574" w:rsidP="00122574">
      <w:pPr>
        <w:pStyle w:val="a6"/>
        <w:ind w:left="420"/>
        <w:rPr>
          <w:color w:val="0070C0"/>
          <w:sz w:val="21"/>
          <w:szCs w:val="21"/>
          <w:lang w:eastAsia="zh-CN"/>
        </w:rPr>
      </w:pPr>
      <w:r w:rsidRPr="00122574">
        <w:rPr>
          <w:color w:val="0070C0"/>
          <w:sz w:val="21"/>
          <w:szCs w:val="21"/>
          <w:lang w:eastAsia="zh-CN"/>
        </w:rPr>
        <w:t>% cd C:/emxLibSchemaAgent_V6R2011x</w:t>
      </w:r>
    </w:p>
    <w:p w14:paraId="37330A34" w14:textId="77777777" w:rsidR="00122574" w:rsidRPr="00122574" w:rsidRDefault="00122574" w:rsidP="00122574">
      <w:pPr>
        <w:pStyle w:val="a6"/>
        <w:ind w:left="420"/>
        <w:rPr>
          <w:color w:val="0070C0"/>
          <w:sz w:val="21"/>
          <w:szCs w:val="21"/>
          <w:lang w:eastAsia="zh-CN"/>
        </w:rPr>
      </w:pPr>
      <w:r w:rsidRPr="00122574">
        <w:rPr>
          <w:color w:val="0070C0"/>
          <w:sz w:val="21"/>
          <w:szCs w:val="21"/>
          <w:lang w:eastAsia="zh-CN"/>
        </w:rPr>
        <w:t>% exit</w:t>
      </w:r>
    </w:p>
    <w:p w14:paraId="3C1B2E87" w14:textId="77777777" w:rsidR="00122574" w:rsidRPr="00122574" w:rsidRDefault="00122574" w:rsidP="00122574">
      <w:pPr>
        <w:pStyle w:val="a6"/>
        <w:ind w:left="420"/>
        <w:rPr>
          <w:color w:val="0070C0"/>
          <w:sz w:val="21"/>
          <w:szCs w:val="21"/>
          <w:lang w:eastAsia="zh-CN"/>
        </w:rPr>
      </w:pPr>
      <w:r w:rsidRPr="00122574">
        <w:rPr>
          <w:color w:val="0070C0"/>
          <w:sz w:val="21"/>
          <w:szCs w:val="21"/>
          <w:lang w:eastAsia="zh-CN"/>
        </w:rPr>
        <w:t xml:space="preserve">MQL&lt;3&gt;run emxInstall.tcl; </w:t>
      </w:r>
    </w:p>
    <w:p w14:paraId="79D4CF60" w14:textId="77777777" w:rsidR="00122574" w:rsidRDefault="00122574" w:rsidP="00122574">
      <w:pPr>
        <w:ind w:left="420"/>
        <w:rPr>
          <w:color w:val="0070C0"/>
          <w:lang w:eastAsia="zh-CN"/>
        </w:rPr>
      </w:pPr>
    </w:p>
    <w:p w14:paraId="74248A03" w14:textId="77777777" w:rsidR="00122574" w:rsidRDefault="00122574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1116" w:name="_Toc485131090"/>
      <w:r>
        <w:rPr>
          <w:rFonts w:hint="eastAsia"/>
          <w:lang w:eastAsia="zh-CN"/>
        </w:rPr>
        <w:t>安装后配置</w:t>
      </w:r>
      <w:bookmarkEnd w:id="1116"/>
    </w:p>
    <w:p w14:paraId="38CF83E9" w14:textId="77777777" w:rsidR="00122574" w:rsidRDefault="00122574" w:rsidP="00557A40">
      <w:pPr>
        <w:pStyle w:val="a6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编辑修改</w:t>
      </w:r>
      <w:r w:rsidRPr="00122574">
        <w:rPr>
          <w:lang w:eastAsia="zh-CN"/>
        </w:rPr>
        <w:t>emxSpinnerWebComp.tcl</w:t>
      </w:r>
    </w:p>
    <w:p w14:paraId="0C044E00" w14:textId="77777777" w:rsidR="00122574" w:rsidRDefault="00122574" w:rsidP="00122574">
      <w:pPr>
        <w:pStyle w:val="a6"/>
        <w:ind w:left="420"/>
        <w:rPr>
          <w:lang w:eastAsia="zh-CN"/>
        </w:rPr>
      </w:pPr>
      <w:r>
        <w:rPr>
          <w:rFonts w:hint="eastAsia"/>
          <w:lang w:eastAsia="zh-CN"/>
        </w:rPr>
        <w:t>按下图所示进行注释，然后保存</w:t>
      </w:r>
    </w:p>
    <w:p w14:paraId="1C310D00" w14:textId="77777777" w:rsidR="00122574" w:rsidRDefault="00122574" w:rsidP="00122574">
      <w:pPr>
        <w:pStyle w:val="a6"/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3EF9A1E5" wp14:editId="09C4A629">
            <wp:extent cx="5274310" cy="2121696"/>
            <wp:effectExtent l="19050" t="0" r="2540" b="0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1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C78EB" w14:textId="77777777" w:rsidR="00122574" w:rsidRDefault="00122574" w:rsidP="00122574">
      <w:pPr>
        <w:pStyle w:val="a6"/>
        <w:ind w:left="420"/>
        <w:rPr>
          <w:lang w:eastAsia="zh-CN"/>
        </w:rPr>
      </w:pPr>
    </w:p>
    <w:p w14:paraId="5F478086" w14:textId="77777777" w:rsidR="00122574" w:rsidRDefault="008800A6" w:rsidP="00557A40">
      <w:pPr>
        <w:pStyle w:val="a6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编辑修改</w:t>
      </w:r>
      <w:r w:rsidRPr="00122574">
        <w:rPr>
          <w:lang w:eastAsia="zh-CN"/>
        </w:rPr>
        <w:t>emxSpinner</w:t>
      </w:r>
      <w:r>
        <w:rPr>
          <w:rFonts w:hint="eastAsia"/>
          <w:lang w:eastAsia="zh-CN"/>
        </w:rPr>
        <w:t>Settings</w:t>
      </w:r>
      <w:r w:rsidRPr="00122574">
        <w:rPr>
          <w:lang w:eastAsia="zh-CN"/>
        </w:rPr>
        <w:t>.tcl</w:t>
      </w:r>
    </w:p>
    <w:p w14:paraId="551A7483" w14:textId="77777777" w:rsidR="008800A6" w:rsidRDefault="008800A6" w:rsidP="008800A6">
      <w:pPr>
        <w:pStyle w:val="a6"/>
        <w:ind w:left="420"/>
        <w:rPr>
          <w:lang w:eastAsia="zh-CN"/>
        </w:rPr>
      </w:pPr>
      <w:r>
        <w:rPr>
          <w:rFonts w:hint="eastAsia"/>
          <w:lang w:eastAsia="zh-CN"/>
        </w:rPr>
        <w:t>按下图红色框标出内容进行修改，然后保存</w:t>
      </w:r>
    </w:p>
    <w:p w14:paraId="72F4ABA4" w14:textId="77777777" w:rsidR="008800A6" w:rsidRDefault="008800A6" w:rsidP="008800A6">
      <w:pPr>
        <w:pStyle w:val="a6"/>
        <w:ind w:left="4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58272FCF" wp14:editId="72620BE3">
            <wp:extent cx="5274310" cy="2526856"/>
            <wp:effectExtent l="19050" t="0" r="2540" b="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699B8E" w14:textId="77777777" w:rsidR="00122574" w:rsidRPr="00122574" w:rsidRDefault="00122574" w:rsidP="00122574">
      <w:pPr>
        <w:rPr>
          <w:lang w:eastAsia="zh-CN"/>
        </w:rPr>
      </w:pPr>
    </w:p>
    <w:p w14:paraId="01815C80" w14:textId="77777777" w:rsidR="00087D97" w:rsidRDefault="009E3CAD" w:rsidP="00557A40">
      <w:pPr>
        <w:pStyle w:val="3"/>
        <w:numPr>
          <w:ilvl w:val="1"/>
          <w:numId w:val="3"/>
        </w:numPr>
        <w:rPr>
          <w:lang w:eastAsia="zh-CN"/>
        </w:rPr>
      </w:pPr>
      <w:bookmarkStart w:id="1117" w:name="_Toc485131091"/>
      <w:r>
        <w:rPr>
          <w:rFonts w:hint="eastAsia"/>
          <w:lang w:eastAsia="zh-CN"/>
        </w:rPr>
        <w:t>AutoVue Server</w:t>
      </w:r>
      <w:r>
        <w:rPr>
          <w:rFonts w:hint="eastAsia"/>
          <w:lang w:eastAsia="zh-CN"/>
        </w:rPr>
        <w:t>安装</w:t>
      </w:r>
      <w:bookmarkEnd w:id="1117"/>
    </w:p>
    <w:p w14:paraId="5AC639AB" w14:textId="77777777" w:rsidR="00B25E9D" w:rsidRDefault="00B25E9D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1118" w:name="_Toc485131092"/>
      <w:r>
        <w:rPr>
          <w:rFonts w:hint="eastAsia"/>
          <w:lang w:eastAsia="zh-CN"/>
        </w:rPr>
        <w:t>软件安装</w:t>
      </w:r>
      <w:bookmarkEnd w:id="1118"/>
    </w:p>
    <w:p w14:paraId="019F448B" w14:textId="77777777" w:rsidR="00087D97" w:rsidRDefault="009E3CAD" w:rsidP="00087D97">
      <w:pPr>
        <w:pStyle w:val="a6"/>
        <w:spacing w:line="240" w:lineRule="auto"/>
        <w:ind w:left="420"/>
        <w:rPr>
          <w:lang w:eastAsia="zh-CN"/>
        </w:rPr>
      </w:pPr>
      <w:r w:rsidRPr="009E3CAD">
        <w:rPr>
          <w:rFonts w:hint="eastAsia"/>
          <w:lang w:eastAsia="zh-CN"/>
        </w:rPr>
        <w:lastRenderedPageBreak/>
        <w:t>解压缩后</w:t>
      </w:r>
      <w:r>
        <w:rPr>
          <w:rFonts w:hint="eastAsia"/>
          <w:lang w:eastAsia="zh-CN"/>
        </w:rPr>
        <w:t>执行子文件夹</w:t>
      </w:r>
      <w:r w:rsidRPr="009E3CAD">
        <w:rPr>
          <w:lang w:eastAsia="zh-CN"/>
        </w:rPr>
        <w:t>\ClientServerDeployment</w:t>
      </w:r>
      <w:r>
        <w:rPr>
          <w:rFonts w:hint="eastAsia"/>
          <w:lang w:eastAsia="zh-CN"/>
        </w:rPr>
        <w:t>中</w:t>
      </w:r>
      <w:r w:rsidRPr="009E3CAD">
        <w:rPr>
          <w:lang w:eastAsia="zh-CN"/>
        </w:rPr>
        <w:t>InstallClientServer.exe</w:t>
      </w:r>
    </w:p>
    <w:p w14:paraId="56154B42" w14:textId="77777777" w:rsidR="009E3CAD" w:rsidRDefault="009E3CAD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66EEEB0" wp14:editId="58C7AD14">
            <wp:extent cx="4457700" cy="2660650"/>
            <wp:effectExtent l="1905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6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F4F6C0" w14:textId="77777777" w:rsidR="009E3CAD" w:rsidRDefault="009E3CAD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F47BB9E" wp14:editId="7DF5970D">
            <wp:extent cx="5274310" cy="3738900"/>
            <wp:effectExtent l="1905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AAE58A" w14:textId="77777777" w:rsidR="009E3CAD" w:rsidRDefault="009E3CAD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B0DB43" wp14:editId="08D877D4">
            <wp:extent cx="5274310" cy="3700759"/>
            <wp:effectExtent l="1905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34A50A" w14:textId="77777777" w:rsidR="001937EB" w:rsidRDefault="001937EB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379B55D" wp14:editId="1F2F9737">
            <wp:extent cx="5274310" cy="3679210"/>
            <wp:effectExtent l="1905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9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C5C87" w14:textId="77777777" w:rsidR="001937EB" w:rsidRDefault="001937EB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FC8D824" wp14:editId="5718E200">
            <wp:extent cx="5274310" cy="3700759"/>
            <wp:effectExtent l="19050" t="0" r="254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69676" w14:textId="77777777" w:rsidR="001937EB" w:rsidRDefault="001937EB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0A2FCD4" wp14:editId="37CA4142">
            <wp:extent cx="5274310" cy="3690276"/>
            <wp:effectExtent l="1905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A70A9A" w14:textId="77777777" w:rsidR="001937EB" w:rsidRDefault="001937EB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5365EB6" wp14:editId="71DC4EDF">
            <wp:extent cx="5274310" cy="3724071"/>
            <wp:effectExtent l="1905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4E98B3" w14:textId="77777777" w:rsidR="001937EB" w:rsidRDefault="001937EB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BCAAA4A" wp14:editId="18F3944E">
            <wp:extent cx="5274310" cy="3701881"/>
            <wp:effectExtent l="1905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1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44F473" w14:textId="77777777" w:rsidR="001937EB" w:rsidRDefault="001937EB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38D2962" wp14:editId="69798584">
            <wp:extent cx="5274310" cy="3724071"/>
            <wp:effectExtent l="1905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62CF6C" w14:textId="77777777" w:rsidR="001937EB" w:rsidRDefault="001937EB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6040EE3" wp14:editId="14BC16EC">
            <wp:extent cx="5274310" cy="3711767"/>
            <wp:effectExtent l="19050" t="0" r="254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C2E70" w14:textId="77777777" w:rsidR="001937EB" w:rsidRDefault="001937EB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EC82A56" wp14:editId="300CED79">
            <wp:extent cx="5274310" cy="3724071"/>
            <wp:effectExtent l="1905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E4E1C" w14:textId="77777777" w:rsidR="001937EB" w:rsidRDefault="001937EB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AFF18B0" wp14:editId="2763210F">
            <wp:extent cx="5274310" cy="3793555"/>
            <wp:effectExtent l="1905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1776B0" w14:textId="77777777" w:rsidR="00B25E9D" w:rsidRDefault="00B25E9D" w:rsidP="00087D97">
      <w:pPr>
        <w:pStyle w:val="a6"/>
        <w:spacing w:line="240" w:lineRule="auto"/>
        <w:ind w:left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0F7FF83" wp14:editId="65120DDE">
            <wp:extent cx="5274310" cy="3718528"/>
            <wp:effectExtent l="19050" t="0" r="254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8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313B12" w14:textId="77777777" w:rsidR="00B25E9D" w:rsidRDefault="00B25E9D" w:rsidP="00087D97">
      <w:pPr>
        <w:pStyle w:val="a6"/>
        <w:spacing w:line="240" w:lineRule="auto"/>
        <w:ind w:left="420"/>
        <w:rPr>
          <w:lang w:eastAsia="zh-CN"/>
        </w:rPr>
      </w:pPr>
    </w:p>
    <w:p w14:paraId="40B3E234" w14:textId="77777777" w:rsidR="00B25E9D" w:rsidRDefault="00B25E9D" w:rsidP="00557A40">
      <w:pPr>
        <w:pStyle w:val="4"/>
        <w:numPr>
          <w:ilvl w:val="2"/>
          <w:numId w:val="3"/>
        </w:numPr>
        <w:rPr>
          <w:lang w:eastAsia="zh-CN"/>
        </w:rPr>
      </w:pPr>
      <w:bookmarkStart w:id="1119" w:name="_Toc485131093"/>
      <w:r>
        <w:rPr>
          <w:rFonts w:hint="eastAsia"/>
          <w:lang w:eastAsia="zh-CN"/>
        </w:rPr>
        <w:t>软件配置</w:t>
      </w:r>
      <w:bookmarkEnd w:id="1119"/>
    </w:p>
    <w:p w14:paraId="4FF9B55D" w14:textId="77777777" w:rsidR="00260104" w:rsidRPr="00260104" w:rsidRDefault="00260104" w:rsidP="00557A40">
      <w:pPr>
        <w:pStyle w:val="a6"/>
        <w:numPr>
          <w:ilvl w:val="0"/>
          <w:numId w:val="7"/>
        </w:numPr>
        <w:rPr>
          <w:lang w:eastAsia="zh-CN"/>
        </w:rPr>
      </w:pPr>
      <w:r w:rsidRPr="00260104">
        <w:rPr>
          <w:rFonts w:hint="eastAsia"/>
          <w:lang w:eastAsia="zh-CN"/>
        </w:rPr>
        <w:t>修改</w:t>
      </w:r>
      <w:r w:rsidRPr="00260104">
        <w:rPr>
          <w:rFonts w:hint="eastAsia"/>
          <w:lang w:eastAsia="zh-CN"/>
        </w:rPr>
        <w:t>jvueserver.properties</w:t>
      </w:r>
      <w:r w:rsidRPr="00260104">
        <w:rPr>
          <w:rFonts w:hint="eastAsia"/>
          <w:lang w:eastAsia="zh-CN"/>
        </w:rPr>
        <w:t>文件</w:t>
      </w:r>
    </w:p>
    <w:p w14:paraId="39AF8DC6" w14:textId="77777777" w:rsidR="00260104" w:rsidRPr="00260104" w:rsidRDefault="00260104" w:rsidP="00260104">
      <w:pPr>
        <w:rPr>
          <w:lang w:eastAsia="zh-CN"/>
        </w:rPr>
      </w:pPr>
      <w:r w:rsidRPr="00260104">
        <w:rPr>
          <w:rFonts w:hint="eastAsia"/>
          <w:lang w:eastAsia="zh-CN"/>
        </w:rPr>
        <w:t>编辑</w:t>
      </w:r>
      <w:r w:rsidRPr="00260104">
        <w:rPr>
          <w:rFonts w:hint="eastAsia"/>
          <w:lang w:eastAsia="zh-CN"/>
        </w:rPr>
        <w:t>c:\Oracle\AutoVue\bin\jvueserver.properties</w:t>
      </w:r>
      <w:r w:rsidRPr="00260104">
        <w:rPr>
          <w:rFonts w:hint="eastAsia"/>
          <w:lang w:eastAsia="zh-CN"/>
        </w:rPr>
        <w:t>文件，如下：</w:t>
      </w:r>
    </w:p>
    <w:p w14:paraId="1EDEA85E" w14:textId="77777777" w:rsidR="00260104" w:rsidRPr="00260104" w:rsidRDefault="00260104" w:rsidP="00260104">
      <w:pPr>
        <w:rPr>
          <w:lang w:eastAsia="zh-CN"/>
        </w:rPr>
      </w:pPr>
      <w:r w:rsidRPr="00260104">
        <w:rPr>
          <w:rFonts w:hint="eastAsia"/>
          <w:lang w:eastAsia="zh-CN"/>
        </w:rPr>
        <w:t>去掉</w:t>
      </w:r>
      <w:r>
        <w:rPr>
          <w:rFonts w:hint="eastAsia"/>
          <w:lang w:eastAsia="zh-CN"/>
        </w:rPr>
        <w:t>如下</w:t>
      </w:r>
      <w:r w:rsidRPr="00260104">
        <w:rPr>
          <w:rFonts w:hint="eastAsia"/>
          <w:lang w:eastAsia="zh-CN"/>
        </w:rPr>
        <w:t>3</w:t>
      </w:r>
      <w:r w:rsidRPr="00260104">
        <w:rPr>
          <w:rFonts w:hint="eastAsia"/>
          <w:lang w:eastAsia="zh-CN"/>
        </w:rPr>
        <w:t>行的</w:t>
      </w:r>
      <w:r w:rsidRPr="00260104">
        <w:rPr>
          <w:rFonts w:hint="eastAsia"/>
          <w:lang w:eastAsia="zh-CN"/>
        </w:rPr>
        <w:t>#</w:t>
      </w:r>
      <w:r w:rsidRPr="00260104">
        <w:rPr>
          <w:rFonts w:hint="eastAsia"/>
          <w:lang w:eastAsia="zh-CN"/>
        </w:rPr>
        <w:t>号注释并保存</w:t>
      </w:r>
    </w:p>
    <w:p w14:paraId="5EEDE3E8" w14:textId="77777777" w:rsidR="00260104" w:rsidRPr="00260104" w:rsidRDefault="00260104" w:rsidP="00260104">
      <w:pPr>
        <w:rPr>
          <w:lang w:eastAsia="zh-CN"/>
        </w:rPr>
      </w:pPr>
      <w:r w:rsidRPr="00260104">
        <w:rPr>
          <w:rFonts w:hint="eastAsia"/>
          <w:noProof/>
          <w:lang w:eastAsia="zh-CN" w:bidi="ar-SA"/>
        </w:rPr>
        <w:drawing>
          <wp:inline distT="0" distB="0" distL="0" distR="0" wp14:anchorId="00AAF038" wp14:editId="38CE3D68">
            <wp:extent cx="5274310" cy="1944276"/>
            <wp:effectExtent l="19050" t="0" r="2540" b="0"/>
            <wp:docPr id="23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4D193D" w14:textId="77777777" w:rsidR="00260104" w:rsidRDefault="00260104" w:rsidP="00260104">
      <w:pPr>
        <w:rPr>
          <w:lang w:eastAsia="zh-CN"/>
        </w:rPr>
      </w:pPr>
    </w:p>
    <w:p w14:paraId="13CE30D3" w14:textId="77777777" w:rsidR="00BE7DF3" w:rsidRDefault="00BE7DF3" w:rsidP="00260104">
      <w:pPr>
        <w:rPr>
          <w:lang w:eastAsia="zh-CN"/>
        </w:rPr>
      </w:pPr>
      <w:r>
        <w:rPr>
          <w:rFonts w:hint="eastAsia"/>
          <w:lang w:eastAsia="zh-CN"/>
        </w:rPr>
        <w:t>如下图修改内存配置</w:t>
      </w:r>
    </w:p>
    <w:p w14:paraId="6833C533" w14:textId="77777777" w:rsidR="00BE7DF3" w:rsidRDefault="00BE7DF3" w:rsidP="00260104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B1686F0" wp14:editId="0A43876C">
            <wp:extent cx="5274310" cy="755913"/>
            <wp:effectExtent l="1905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21185C" w14:textId="77777777" w:rsidR="00260104" w:rsidRPr="00260104" w:rsidRDefault="00260104" w:rsidP="00260104">
      <w:pPr>
        <w:rPr>
          <w:lang w:eastAsia="zh-CN"/>
        </w:rPr>
      </w:pPr>
    </w:p>
    <w:p w14:paraId="01B04B4E" w14:textId="77777777" w:rsidR="0056414D" w:rsidRPr="006D1C11" w:rsidRDefault="006D1C11" w:rsidP="00557A40">
      <w:pPr>
        <w:pStyle w:val="a6"/>
        <w:widowControl w:val="0"/>
        <w:numPr>
          <w:ilvl w:val="0"/>
          <w:numId w:val="7"/>
        </w:numPr>
        <w:spacing w:after="0" w:line="240" w:lineRule="auto"/>
        <w:rPr>
          <w:color w:val="000000" w:themeColor="text1"/>
          <w:lang w:eastAsia="zh-CN"/>
        </w:rPr>
      </w:pPr>
      <w:r w:rsidRPr="006D1C11">
        <w:rPr>
          <w:rFonts w:hint="eastAsia"/>
          <w:sz w:val="21"/>
          <w:szCs w:val="21"/>
          <w:lang w:eastAsia="zh-CN"/>
        </w:rPr>
        <w:t>陕压</w:t>
      </w:r>
      <w:r w:rsidRPr="006D1C11">
        <w:rPr>
          <w:rFonts w:hint="eastAsia"/>
          <w:sz w:val="21"/>
          <w:szCs w:val="21"/>
          <w:lang w:eastAsia="zh-CN"/>
        </w:rPr>
        <w:t>CAD</w:t>
      </w:r>
      <w:r w:rsidRPr="006D1C11">
        <w:rPr>
          <w:rFonts w:hint="eastAsia"/>
          <w:sz w:val="21"/>
          <w:szCs w:val="21"/>
          <w:lang w:eastAsia="zh-CN"/>
        </w:rPr>
        <w:t>字体文件安装</w:t>
      </w:r>
    </w:p>
    <w:p w14:paraId="6345A68E" w14:textId="77777777" w:rsidR="006D1C11" w:rsidRDefault="006D1C11" w:rsidP="006D1C11">
      <w:pPr>
        <w:pStyle w:val="a6"/>
        <w:spacing w:line="300" w:lineRule="auto"/>
        <w:ind w:left="420"/>
        <w:rPr>
          <w:sz w:val="21"/>
          <w:szCs w:val="21"/>
          <w:lang w:eastAsia="zh-CN"/>
        </w:rPr>
      </w:pPr>
      <w:r w:rsidRPr="00124413">
        <w:rPr>
          <w:rFonts w:hint="eastAsia"/>
          <w:sz w:val="21"/>
          <w:szCs w:val="21"/>
          <w:lang w:eastAsia="zh-CN"/>
        </w:rPr>
        <w:t>将</w:t>
      </w:r>
      <w:r>
        <w:rPr>
          <w:rFonts w:hint="eastAsia"/>
          <w:sz w:val="21"/>
          <w:szCs w:val="21"/>
          <w:lang w:eastAsia="zh-CN"/>
        </w:rPr>
        <w:t>svn</w:t>
      </w:r>
      <w:r>
        <w:rPr>
          <w:rFonts w:hint="eastAsia"/>
          <w:sz w:val="21"/>
          <w:szCs w:val="21"/>
          <w:lang w:eastAsia="zh-CN"/>
        </w:rPr>
        <w:t>下</w:t>
      </w:r>
      <w:r w:rsidRPr="006D1C11">
        <w:rPr>
          <w:sz w:val="21"/>
          <w:szCs w:val="21"/>
          <w:lang w:eastAsia="zh-CN"/>
        </w:rPr>
        <w:t>\interface_custom\AutoVue\bin</w:t>
      </w:r>
      <w:r w:rsidRPr="00124413">
        <w:rPr>
          <w:rFonts w:hint="eastAsia"/>
          <w:sz w:val="21"/>
          <w:szCs w:val="21"/>
          <w:lang w:eastAsia="zh-CN"/>
        </w:rPr>
        <w:t>中的</w:t>
      </w:r>
      <w:r>
        <w:rPr>
          <w:rFonts w:hint="eastAsia"/>
          <w:sz w:val="21"/>
          <w:szCs w:val="21"/>
          <w:lang w:eastAsia="zh-CN"/>
        </w:rPr>
        <w:t>内容：</w:t>
      </w:r>
    </w:p>
    <w:p w14:paraId="021390C6" w14:textId="77777777" w:rsidR="006D1C11" w:rsidRDefault="006D1C11" w:rsidP="006D1C11">
      <w:pPr>
        <w:pStyle w:val="a6"/>
        <w:spacing w:line="300" w:lineRule="auto"/>
        <w:ind w:left="420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子文件夹</w:t>
      </w:r>
      <w:r>
        <w:rPr>
          <w:rFonts w:hint="eastAsia"/>
          <w:sz w:val="21"/>
          <w:szCs w:val="21"/>
          <w:lang w:eastAsia="zh-CN"/>
        </w:rPr>
        <w:t>fonts</w:t>
      </w:r>
      <w:r>
        <w:rPr>
          <w:rFonts w:hint="eastAsia"/>
          <w:sz w:val="21"/>
          <w:szCs w:val="21"/>
          <w:lang w:eastAsia="zh-CN"/>
        </w:rPr>
        <w:t>所有内容</w:t>
      </w:r>
    </w:p>
    <w:p w14:paraId="43A5B7B9" w14:textId="77777777" w:rsidR="006D1C11" w:rsidRPr="006D1C11" w:rsidRDefault="006D1C11" w:rsidP="006D1C11">
      <w:pPr>
        <w:pStyle w:val="a6"/>
        <w:spacing w:line="300" w:lineRule="auto"/>
        <w:ind w:left="420"/>
        <w:rPr>
          <w:sz w:val="21"/>
          <w:szCs w:val="21"/>
          <w:lang w:eastAsia="zh-CN"/>
        </w:rPr>
      </w:pPr>
      <w:r w:rsidRPr="00124413">
        <w:rPr>
          <w:sz w:val="21"/>
          <w:szCs w:val="21"/>
          <w:lang w:eastAsia="zh-CN"/>
        </w:rPr>
        <w:t>acadfont.map</w:t>
      </w:r>
      <w:r>
        <w:rPr>
          <w:rFonts w:hint="eastAsia"/>
          <w:sz w:val="21"/>
          <w:szCs w:val="21"/>
          <w:lang w:eastAsia="zh-CN"/>
        </w:rPr>
        <w:t>文件</w:t>
      </w:r>
    </w:p>
    <w:p w14:paraId="47860C1A" w14:textId="77777777" w:rsidR="006D1C11" w:rsidRPr="006D1C11" w:rsidRDefault="006D1C11" w:rsidP="006D1C11">
      <w:pPr>
        <w:pStyle w:val="a6"/>
        <w:spacing w:line="300" w:lineRule="auto"/>
        <w:ind w:left="420"/>
        <w:rPr>
          <w:color w:val="000000" w:themeColor="text1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覆盖</w:t>
      </w:r>
      <w:r w:rsidRPr="00124413">
        <w:rPr>
          <w:rFonts w:hint="eastAsia"/>
          <w:sz w:val="21"/>
          <w:szCs w:val="21"/>
          <w:lang w:eastAsia="zh-CN"/>
        </w:rPr>
        <w:t>到如下目录</w:t>
      </w:r>
      <w:r w:rsidRPr="00124413">
        <w:rPr>
          <w:rFonts w:hint="eastAsia"/>
          <w:sz w:val="21"/>
          <w:szCs w:val="21"/>
          <w:lang w:eastAsia="zh-CN"/>
        </w:rPr>
        <w:t xml:space="preserve">: </w:t>
      </w:r>
      <w:r w:rsidRPr="006D1C11">
        <w:rPr>
          <w:rFonts w:hint="eastAsia"/>
          <w:color w:val="000000" w:themeColor="text1"/>
          <w:sz w:val="21"/>
          <w:szCs w:val="21"/>
          <w:lang w:eastAsia="zh-CN"/>
        </w:rPr>
        <w:t>C:\</w:t>
      </w:r>
      <w:r w:rsidRPr="006D1C11">
        <w:rPr>
          <w:color w:val="000000" w:themeColor="text1"/>
          <w:sz w:val="21"/>
          <w:szCs w:val="21"/>
          <w:lang w:eastAsia="zh-CN"/>
        </w:rPr>
        <w:t>oracle\AutoVue\bin</w:t>
      </w:r>
    </w:p>
    <w:p w14:paraId="7C8B0E65" w14:textId="77777777" w:rsidR="006D1C11" w:rsidRPr="006D1C11" w:rsidRDefault="006D1C11" w:rsidP="006D1C11">
      <w:pPr>
        <w:pStyle w:val="a6"/>
        <w:widowControl w:val="0"/>
        <w:spacing w:after="0" w:line="240" w:lineRule="auto"/>
        <w:ind w:left="420"/>
        <w:rPr>
          <w:color w:val="000000" w:themeColor="text1"/>
          <w:lang w:eastAsia="zh-CN"/>
        </w:rPr>
      </w:pPr>
    </w:p>
    <w:sectPr w:rsidR="006D1C11" w:rsidRPr="006D1C11" w:rsidSect="003A0546">
      <w:headerReference w:type="default" r:id="rId230"/>
      <w:footerReference w:type="default" r:id="rId2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99" w:author="Charles guo" w:date="2017-06-13T11:44:00Z" w:initials="Cg">
    <w:p w14:paraId="11DCFF36" w14:textId="77777777" w:rsidR="00FC0A1A" w:rsidRDefault="00FC0A1A">
      <w:pPr>
        <w:pStyle w:val="af8"/>
        <w:rPr>
          <w:lang w:eastAsia="zh-CN"/>
        </w:rPr>
      </w:pPr>
      <w:r>
        <w:rPr>
          <w:rStyle w:val="af7"/>
        </w:rPr>
        <w:annotationRef/>
      </w:r>
      <w:r>
        <w:rPr>
          <w:rFonts w:hint="eastAsia"/>
          <w:lang w:eastAsia="zh-CN"/>
        </w:rPr>
        <w:t>未知</w:t>
      </w:r>
    </w:p>
  </w:comment>
  <w:comment w:id="732" w:author="Charles guo" w:date="2017-06-13T15:06:00Z" w:initials="Cg">
    <w:p w14:paraId="55F3661B" w14:textId="35BEEE7B" w:rsidR="00FC0A1A" w:rsidRDefault="00FC0A1A">
      <w:pPr>
        <w:pStyle w:val="af8"/>
        <w:rPr>
          <w:lang w:eastAsia="zh-CN"/>
        </w:rPr>
      </w:pPr>
      <w:r>
        <w:rPr>
          <w:rStyle w:val="af7"/>
        </w:rPr>
        <w:annotationRef/>
      </w:r>
      <w:r>
        <w:rPr>
          <w:rFonts w:hint="eastAsia"/>
          <w:lang w:eastAsia="zh-CN"/>
        </w:rPr>
        <w:t xml:space="preserve">177 </w:t>
      </w:r>
      <w:r>
        <w:rPr>
          <w:lang w:eastAsia="zh-CN"/>
        </w:rPr>
        <w:t xml:space="preserve"> 176</w:t>
      </w:r>
      <w:r>
        <w:rPr>
          <w:lang w:eastAsia="zh-CN"/>
        </w:rPr>
        <w:t>没有此目录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1DCFF36" w15:done="0"/>
  <w15:commentEx w15:paraId="55F3661B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6B9F95" w14:textId="77777777" w:rsidR="0025400B" w:rsidRDefault="0025400B" w:rsidP="00617CCF">
      <w:pPr>
        <w:spacing w:after="0" w:line="240" w:lineRule="auto"/>
      </w:pPr>
      <w:r>
        <w:separator/>
      </w:r>
    </w:p>
  </w:endnote>
  <w:endnote w:type="continuationSeparator" w:id="0">
    <w:p w14:paraId="222EB270" w14:textId="77777777" w:rsidR="0025400B" w:rsidRDefault="0025400B" w:rsidP="00617C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61792801"/>
      <w:docPartObj>
        <w:docPartGallery w:val="Page Numbers (Bottom of Page)"/>
        <w:docPartUnique/>
      </w:docPartObj>
    </w:sdtPr>
    <w:sdtContent>
      <w:p w14:paraId="1D01D0CE" w14:textId="77777777" w:rsidR="00FC0A1A" w:rsidRDefault="00FC0A1A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D2A38" w:rsidRPr="004D2A38">
          <w:rPr>
            <w:noProof/>
            <w:lang w:val="zh-CN" w:eastAsia="zh-CN"/>
          </w:rPr>
          <w:t>76</w:t>
        </w:r>
        <w:r>
          <w:rPr>
            <w:noProof/>
            <w:lang w:val="zh-CN" w:eastAsia="zh-CN"/>
          </w:rPr>
          <w:fldChar w:fldCharType="end"/>
        </w:r>
      </w:p>
    </w:sdtContent>
  </w:sdt>
  <w:p w14:paraId="69B43A96" w14:textId="77777777" w:rsidR="00FC0A1A" w:rsidRDefault="00FC0A1A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7A402E" w14:textId="77777777" w:rsidR="0025400B" w:rsidRDefault="0025400B" w:rsidP="00617CCF">
      <w:pPr>
        <w:spacing w:after="0" w:line="240" w:lineRule="auto"/>
      </w:pPr>
      <w:r>
        <w:separator/>
      </w:r>
    </w:p>
  </w:footnote>
  <w:footnote w:type="continuationSeparator" w:id="0">
    <w:p w14:paraId="1409210C" w14:textId="77777777" w:rsidR="0025400B" w:rsidRDefault="0025400B" w:rsidP="00617C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F7B9CB" w14:textId="77777777" w:rsidR="00FC0A1A" w:rsidRPr="00617CCF" w:rsidRDefault="00FC0A1A" w:rsidP="00617CCF">
    <w:pPr>
      <w:pStyle w:val="a3"/>
      <w:rPr>
        <w:lang w:eastAsia="zh-CN"/>
      </w:rPr>
    </w:pPr>
    <w:del w:id="1120" w:author="Charles guo" w:date="2017-06-13T09:46:00Z">
      <w:r w:rsidDel="0061117C">
        <w:rPr>
          <w:rFonts w:hint="eastAsia"/>
          <w:lang w:eastAsia="zh-CN"/>
        </w:rPr>
        <w:delText>中冶陕压</w:delText>
      </w:r>
      <w:r w:rsidDel="0061117C">
        <w:rPr>
          <w:rFonts w:hint="eastAsia"/>
          <w:lang w:eastAsia="zh-CN"/>
        </w:rPr>
        <w:delText>PLM</w:delText>
      </w:r>
    </w:del>
    <w:ins w:id="1121" w:author="Charles guo" w:date="2017-06-13T09:46:00Z">
      <w:r>
        <w:rPr>
          <w:rFonts w:hint="eastAsia"/>
          <w:lang w:eastAsia="zh-CN"/>
        </w:rPr>
        <w:t>东南汽车</w:t>
      </w:r>
      <w:r>
        <w:rPr>
          <w:rFonts w:hint="eastAsia"/>
          <w:lang w:eastAsia="zh-CN"/>
        </w:rPr>
        <w:t>PM</w:t>
      </w:r>
    </w:ins>
    <w:r>
      <w:rPr>
        <w:rFonts w:hint="eastAsia"/>
        <w:lang w:eastAsia="zh-CN"/>
      </w:rPr>
      <w:t>项目服务端安装配置手册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E3727"/>
    <w:multiLevelType w:val="hybridMultilevel"/>
    <w:tmpl w:val="53FC46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137EBC"/>
    <w:multiLevelType w:val="hybridMultilevel"/>
    <w:tmpl w:val="8B4A11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B86C5B"/>
    <w:multiLevelType w:val="hybridMultilevel"/>
    <w:tmpl w:val="DBEEE83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BC77FD"/>
    <w:multiLevelType w:val="hybridMultilevel"/>
    <w:tmpl w:val="BE88D7C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830628A"/>
    <w:multiLevelType w:val="hybridMultilevel"/>
    <w:tmpl w:val="9E9E965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6E3E34"/>
    <w:multiLevelType w:val="hybridMultilevel"/>
    <w:tmpl w:val="1F6CB3D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8B858BD"/>
    <w:multiLevelType w:val="hybridMultilevel"/>
    <w:tmpl w:val="475E5C5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79537B"/>
    <w:multiLevelType w:val="hybridMultilevel"/>
    <w:tmpl w:val="348073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5565D7"/>
    <w:multiLevelType w:val="hybridMultilevel"/>
    <w:tmpl w:val="8B4A11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8B254CC"/>
    <w:multiLevelType w:val="hybridMultilevel"/>
    <w:tmpl w:val="8B4A11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1BF7145"/>
    <w:multiLevelType w:val="hybridMultilevel"/>
    <w:tmpl w:val="348073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EE0769"/>
    <w:multiLevelType w:val="hybridMultilevel"/>
    <w:tmpl w:val="53FC46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4E660F"/>
    <w:multiLevelType w:val="hybridMultilevel"/>
    <w:tmpl w:val="475E5C5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4D321A9"/>
    <w:multiLevelType w:val="hybridMultilevel"/>
    <w:tmpl w:val="348073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1F6E3E"/>
    <w:multiLevelType w:val="hybridMultilevel"/>
    <w:tmpl w:val="0EA2B75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F845163"/>
    <w:multiLevelType w:val="hybridMultilevel"/>
    <w:tmpl w:val="0BFAE432"/>
    <w:lvl w:ilvl="0" w:tplc="54A497CE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58435395"/>
    <w:multiLevelType w:val="hybridMultilevel"/>
    <w:tmpl w:val="6CEAE7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9B40DC4"/>
    <w:multiLevelType w:val="hybridMultilevel"/>
    <w:tmpl w:val="348073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B7C6155"/>
    <w:multiLevelType w:val="hybridMultilevel"/>
    <w:tmpl w:val="38FC70B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A742D54"/>
    <w:multiLevelType w:val="hybridMultilevel"/>
    <w:tmpl w:val="53FC46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D3F67D4"/>
    <w:multiLevelType w:val="hybridMultilevel"/>
    <w:tmpl w:val="348073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55178EA"/>
    <w:multiLevelType w:val="hybridMultilevel"/>
    <w:tmpl w:val="027C87B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83859B6"/>
    <w:multiLevelType w:val="multilevel"/>
    <w:tmpl w:val="740EB77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7EC5322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default"/>
      </w:rPr>
    </w:lvl>
  </w:abstractNum>
  <w:num w:numId="1">
    <w:abstractNumId w:val="22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</w:num>
  <w:num w:numId="4">
    <w:abstractNumId w:val="14"/>
  </w:num>
  <w:num w:numId="5">
    <w:abstractNumId w:val="16"/>
  </w:num>
  <w:num w:numId="6">
    <w:abstractNumId w:val="3"/>
  </w:num>
  <w:num w:numId="7">
    <w:abstractNumId w:val="18"/>
  </w:num>
  <w:num w:numId="8">
    <w:abstractNumId w:val="5"/>
  </w:num>
  <w:num w:numId="9">
    <w:abstractNumId w:val="6"/>
  </w:num>
  <w:num w:numId="10">
    <w:abstractNumId w:val="12"/>
  </w:num>
  <w:num w:numId="11">
    <w:abstractNumId w:val="4"/>
  </w:num>
  <w:num w:numId="12">
    <w:abstractNumId w:val="0"/>
  </w:num>
  <w:num w:numId="13">
    <w:abstractNumId w:val="9"/>
  </w:num>
  <w:num w:numId="14">
    <w:abstractNumId w:val="17"/>
  </w:num>
  <w:num w:numId="15">
    <w:abstractNumId w:val="20"/>
  </w:num>
  <w:num w:numId="16">
    <w:abstractNumId w:val="19"/>
  </w:num>
  <w:num w:numId="17">
    <w:abstractNumId w:val="8"/>
  </w:num>
  <w:num w:numId="18">
    <w:abstractNumId w:val="10"/>
  </w:num>
  <w:num w:numId="19">
    <w:abstractNumId w:val="7"/>
  </w:num>
  <w:num w:numId="20">
    <w:abstractNumId w:val="11"/>
  </w:num>
  <w:num w:numId="21">
    <w:abstractNumId w:val="1"/>
  </w:num>
  <w:num w:numId="22">
    <w:abstractNumId w:val="13"/>
  </w:num>
  <w:num w:numId="23">
    <w:abstractNumId w:val="2"/>
  </w:num>
  <w:num w:numId="24">
    <w:abstractNumId w:val="21"/>
  </w:num>
  <w:numIdMacAtCleanup w:val="24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Charles guo">
    <w15:presenceInfo w15:providerId="Windows Live" w15:userId="5a650fc6fe6b3f6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6108D"/>
    <w:rsid w:val="000267F1"/>
    <w:rsid w:val="000343EC"/>
    <w:rsid w:val="0006108D"/>
    <w:rsid w:val="000656E9"/>
    <w:rsid w:val="00065BC9"/>
    <w:rsid w:val="0007108B"/>
    <w:rsid w:val="00087D97"/>
    <w:rsid w:val="000A1F83"/>
    <w:rsid w:val="000C07F8"/>
    <w:rsid w:val="000D0164"/>
    <w:rsid w:val="000D32DB"/>
    <w:rsid w:val="000D5E5B"/>
    <w:rsid w:val="000D7F52"/>
    <w:rsid w:val="000E2553"/>
    <w:rsid w:val="0010079E"/>
    <w:rsid w:val="001036CA"/>
    <w:rsid w:val="00107174"/>
    <w:rsid w:val="0011280A"/>
    <w:rsid w:val="00122574"/>
    <w:rsid w:val="00123C07"/>
    <w:rsid w:val="00141661"/>
    <w:rsid w:val="00145D0F"/>
    <w:rsid w:val="00164518"/>
    <w:rsid w:val="00166937"/>
    <w:rsid w:val="0017739B"/>
    <w:rsid w:val="00185EBB"/>
    <w:rsid w:val="00187AD9"/>
    <w:rsid w:val="00192A3E"/>
    <w:rsid w:val="00192C81"/>
    <w:rsid w:val="001937EB"/>
    <w:rsid w:val="001A63CD"/>
    <w:rsid w:val="001C29CC"/>
    <w:rsid w:val="001C6712"/>
    <w:rsid w:val="001D0E5F"/>
    <w:rsid w:val="001E2089"/>
    <w:rsid w:val="001E2505"/>
    <w:rsid w:val="001F6EB7"/>
    <w:rsid w:val="002051FE"/>
    <w:rsid w:val="00210D68"/>
    <w:rsid w:val="00224B17"/>
    <w:rsid w:val="00227171"/>
    <w:rsid w:val="0025400B"/>
    <w:rsid w:val="00260104"/>
    <w:rsid w:val="002645C4"/>
    <w:rsid w:val="00287205"/>
    <w:rsid w:val="00290148"/>
    <w:rsid w:val="00290B4D"/>
    <w:rsid w:val="00291F0A"/>
    <w:rsid w:val="002A06B4"/>
    <w:rsid w:val="002A160E"/>
    <w:rsid w:val="002B2942"/>
    <w:rsid w:val="002B462B"/>
    <w:rsid w:val="002C1DAB"/>
    <w:rsid w:val="002C5A7B"/>
    <w:rsid w:val="002D3785"/>
    <w:rsid w:val="002D5664"/>
    <w:rsid w:val="002E0BA4"/>
    <w:rsid w:val="002E111A"/>
    <w:rsid w:val="002E4915"/>
    <w:rsid w:val="002E6DE6"/>
    <w:rsid w:val="002F77A5"/>
    <w:rsid w:val="0033136B"/>
    <w:rsid w:val="00332FCA"/>
    <w:rsid w:val="00357BCD"/>
    <w:rsid w:val="00366FEE"/>
    <w:rsid w:val="00377AFB"/>
    <w:rsid w:val="00381F7D"/>
    <w:rsid w:val="003942DA"/>
    <w:rsid w:val="00396E66"/>
    <w:rsid w:val="003A0546"/>
    <w:rsid w:val="003A6956"/>
    <w:rsid w:val="003C2952"/>
    <w:rsid w:val="003D1372"/>
    <w:rsid w:val="003D498C"/>
    <w:rsid w:val="003E636F"/>
    <w:rsid w:val="003E6C7E"/>
    <w:rsid w:val="003F593D"/>
    <w:rsid w:val="00400051"/>
    <w:rsid w:val="00400260"/>
    <w:rsid w:val="00411F0F"/>
    <w:rsid w:val="004328CD"/>
    <w:rsid w:val="00440AA4"/>
    <w:rsid w:val="00447C0C"/>
    <w:rsid w:val="00453E85"/>
    <w:rsid w:val="004638A7"/>
    <w:rsid w:val="00465977"/>
    <w:rsid w:val="004A2D76"/>
    <w:rsid w:val="004A32B5"/>
    <w:rsid w:val="004A3AEA"/>
    <w:rsid w:val="004A5531"/>
    <w:rsid w:val="004C0EF6"/>
    <w:rsid w:val="004C2344"/>
    <w:rsid w:val="004C2CEB"/>
    <w:rsid w:val="004D2A38"/>
    <w:rsid w:val="004E5A6F"/>
    <w:rsid w:val="004F0F0F"/>
    <w:rsid w:val="004F60D2"/>
    <w:rsid w:val="004F67C7"/>
    <w:rsid w:val="0050281F"/>
    <w:rsid w:val="00502961"/>
    <w:rsid w:val="00504197"/>
    <w:rsid w:val="00514397"/>
    <w:rsid w:val="005269A9"/>
    <w:rsid w:val="00530391"/>
    <w:rsid w:val="00533241"/>
    <w:rsid w:val="0054662F"/>
    <w:rsid w:val="00557A40"/>
    <w:rsid w:val="0056414D"/>
    <w:rsid w:val="00576513"/>
    <w:rsid w:val="00587279"/>
    <w:rsid w:val="005A0B20"/>
    <w:rsid w:val="005A2E31"/>
    <w:rsid w:val="005B2189"/>
    <w:rsid w:val="005B2271"/>
    <w:rsid w:val="005C78C8"/>
    <w:rsid w:val="005E283F"/>
    <w:rsid w:val="005E5CAD"/>
    <w:rsid w:val="005F223F"/>
    <w:rsid w:val="0061117C"/>
    <w:rsid w:val="00614A27"/>
    <w:rsid w:val="00617CCF"/>
    <w:rsid w:val="00621036"/>
    <w:rsid w:val="006237F5"/>
    <w:rsid w:val="00624C0F"/>
    <w:rsid w:val="00640376"/>
    <w:rsid w:val="00644BFE"/>
    <w:rsid w:val="00662AAC"/>
    <w:rsid w:val="00663C99"/>
    <w:rsid w:val="00682B5D"/>
    <w:rsid w:val="00692732"/>
    <w:rsid w:val="006A2E15"/>
    <w:rsid w:val="006B15F2"/>
    <w:rsid w:val="006B7C6C"/>
    <w:rsid w:val="006C418F"/>
    <w:rsid w:val="006D083A"/>
    <w:rsid w:val="006D1C11"/>
    <w:rsid w:val="006D63DD"/>
    <w:rsid w:val="006E22AD"/>
    <w:rsid w:val="00710FEF"/>
    <w:rsid w:val="00711ED8"/>
    <w:rsid w:val="00720EA1"/>
    <w:rsid w:val="00721123"/>
    <w:rsid w:val="00721988"/>
    <w:rsid w:val="00721AE0"/>
    <w:rsid w:val="00726BD4"/>
    <w:rsid w:val="00732018"/>
    <w:rsid w:val="00761AFF"/>
    <w:rsid w:val="007811B4"/>
    <w:rsid w:val="0078325F"/>
    <w:rsid w:val="00791E46"/>
    <w:rsid w:val="007A2135"/>
    <w:rsid w:val="007A3DBB"/>
    <w:rsid w:val="007B1C77"/>
    <w:rsid w:val="007B30F7"/>
    <w:rsid w:val="007D1F75"/>
    <w:rsid w:val="007E15F1"/>
    <w:rsid w:val="007F5DC3"/>
    <w:rsid w:val="008306B7"/>
    <w:rsid w:val="00831BC7"/>
    <w:rsid w:val="00832F9C"/>
    <w:rsid w:val="0084103A"/>
    <w:rsid w:val="008427AA"/>
    <w:rsid w:val="00842ACB"/>
    <w:rsid w:val="00844092"/>
    <w:rsid w:val="00855A95"/>
    <w:rsid w:val="00862752"/>
    <w:rsid w:val="00862DA2"/>
    <w:rsid w:val="00872E81"/>
    <w:rsid w:val="0087512E"/>
    <w:rsid w:val="008800A6"/>
    <w:rsid w:val="008917AE"/>
    <w:rsid w:val="008B468A"/>
    <w:rsid w:val="008B57B9"/>
    <w:rsid w:val="008C7D03"/>
    <w:rsid w:val="008D0749"/>
    <w:rsid w:val="008E2CA0"/>
    <w:rsid w:val="008F0CD2"/>
    <w:rsid w:val="008F2C95"/>
    <w:rsid w:val="008F7298"/>
    <w:rsid w:val="00900ADC"/>
    <w:rsid w:val="009114BA"/>
    <w:rsid w:val="0091349C"/>
    <w:rsid w:val="00930B0A"/>
    <w:rsid w:val="0093306E"/>
    <w:rsid w:val="00933600"/>
    <w:rsid w:val="00937299"/>
    <w:rsid w:val="00953BB0"/>
    <w:rsid w:val="0096221C"/>
    <w:rsid w:val="00962639"/>
    <w:rsid w:val="0096640F"/>
    <w:rsid w:val="00966C75"/>
    <w:rsid w:val="009944A6"/>
    <w:rsid w:val="00995A02"/>
    <w:rsid w:val="00997715"/>
    <w:rsid w:val="009A3C02"/>
    <w:rsid w:val="009B0683"/>
    <w:rsid w:val="009B3E45"/>
    <w:rsid w:val="009C12F8"/>
    <w:rsid w:val="009C4039"/>
    <w:rsid w:val="009D0C56"/>
    <w:rsid w:val="009D4537"/>
    <w:rsid w:val="009E3CAD"/>
    <w:rsid w:val="009E6090"/>
    <w:rsid w:val="009E7C43"/>
    <w:rsid w:val="009F4189"/>
    <w:rsid w:val="00A0068A"/>
    <w:rsid w:val="00A018AA"/>
    <w:rsid w:val="00A026CF"/>
    <w:rsid w:val="00A03358"/>
    <w:rsid w:val="00A03FDE"/>
    <w:rsid w:val="00A14F12"/>
    <w:rsid w:val="00A17EC7"/>
    <w:rsid w:val="00A21DC4"/>
    <w:rsid w:val="00A32062"/>
    <w:rsid w:val="00A36ED9"/>
    <w:rsid w:val="00A3784F"/>
    <w:rsid w:val="00A42F65"/>
    <w:rsid w:val="00A43126"/>
    <w:rsid w:val="00A463FD"/>
    <w:rsid w:val="00A514C0"/>
    <w:rsid w:val="00A6353B"/>
    <w:rsid w:val="00A644F5"/>
    <w:rsid w:val="00A73AE1"/>
    <w:rsid w:val="00A7668C"/>
    <w:rsid w:val="00A7681F"/>
    <w:rsid w:val="00A76D30"/>
    <w:rsid w:val="00A82B61"/>
    <w:rsid w:val="00A856A4"/>
    <w:rsid w:val="00A90E80"/>
    <w:rsid w:val="00AA2883"/>
    <w:rsid w:val="00AA733B"/>
    <w:rsid w:val="00AD0B4C"/>
    <w:rsid w:val="00AD3DFC"/>
    <w:rsid w:val="00AD7199"/>
    <w:rsid w:val="00AE055F"/>
    <w:rsid w:val="00B02976"/>
    <w:rsid w:val="00B078C7"/>
    <w:rsid w:val="00B15A19"/>
    <w:rsid w:val="00B20053"/>
    <w:rsid w:val="00B20114"/>
    <w:rsid w:val="00B25E9D"/>
    <w:rsid w:val="00B32116"/>
    <w:rsid w:val="00B32AAE"/>
    <w:rsid w:val="00B35715"/>
    <w:rsid w:val="00B37DF6"/>
    <w:rsid w:val="00B42B0B"/>
    <w:rsid w:val="00B53C74"/>
    <w:rsid w:val="00B6492B"/>
    <w:rsid w:val="00B65734"/>
    <w:rsid w:val="00B741A5"/>
    <w:rsid w:val="00B846FF"/>
    <w:rsid w:val="00B90362"/>
    <w:rsid w:val="00B92E00"/>
    <w:rsid w:val="00BA6378"/>
    <w:rsid w:val="00BB5393"/>
    <w:rsid w:val="00BC7411"/>
    <w:rsid w:val="00BE7DF3"/>
    <w:rsid w:val="00C157AF"/>
    <w:rsid w:val="00C47D05"/>
    <w:rsid w:val="00C52B11"/>
    <w:rsid w:val="00C66E08"/>
    <w:rsid w:val="00C84152"/>
    <w:rsid w:val="00C96ED7"/>
    <w:rsid w:val="00CA2B8E"/>
    <w:rsid w:val="00CA363F"/>
    <w:rsid w:val="00CA7ED5"/>
    <w:rsid w:val="00CB0ABD"/>
    <w:rsid w:val="00CD0AD1"/>
    <w:rsid w:val="00CD1999"/>
    <w:rsid w:val="00CE1B61"/>
    <w:rsid w:val="00CE7DBB"/>
    <w:rsid w:val="00CF01F3"/>
    <w:rsid w:val="00CF19D0"/>
    <w:rsid w:val="00D00298"/>
    <w:rsid w:val="00D00892"/>
    <w:rsid w:val="00D16F87"/>
    <w:rsid w:val="00D3431F"/>
    <w:rsid w:val="00D50F92"/>
    <w:rsid w:val="00D57906"/>
    <w:rsid w:val="00D71483"/>
    <w:rsid w:val="00D8282F"/>
    <w:rsid w:val="00D90A34"/>
    <w:rsid w:val="00D92605"/>
    <w:rsid w:val="00DB04FA"/>
    <w:rsid w:val="00DB66AC"/>
    <w:rsid w:val="00DB6FF4"/>
    <w:rsid w:val="00DC44FB"/>
    <w:rsid w:val="00DD162B"/>
    <w:rsid w:val="00DD293A"/>
    <w:rsid w:val="00DE711E"/>
    <w:rsid w:val="00DF777D"/>
    <w:rsid w:val="00E00469"/>
    <w:rsid w:val="00E22596"/>
    <w:rsid w:val="00E32ED5"/>
    <w:rsid w:val="00E352C6"/>
    <w:rsid w:val="00E40846"/>
    <w:rsid w:val="00E41B40"/>
    <w:rsid w:val="00E52D0B"/>
    <w:rsid w:val="00E56193"/>
    <w:rsid w:val="00E621EA"/>
    <w:rsid w:val="00E70CD2"/>
    <w:rsid w:val="00E91249"/>
    <w:rsid w:val="00E92CDA"/>
    <w:rsid w:val="00EA47A5"/>
    <w:rsid w:val="00EA5F3D"/>
    <w:rsid w:val="00EB4807"/>
    <w:rsid w:val="00EB769B"/>
    <w:rsid w:val="00EC7B1A"/>
    <w:rsid w:val="00EF1C1F"/>
    <w:rsid w:val="00F1079C"/>
    <w:rsid w:val="00F21BF5"/>
    <w:rsid w:val="00F25BF2"/>
    <w:rsid w:val="00F4105B"/>
    <w:rsid w:val="00F42026"/>
    <w:rsid w:val="00F50200"/>
    <w:rsid w:val="00F618FB"/>
    <w:rsid w:val="00F61BC4"/>
    <w:rsid w:val="00F73AB3"/>
    <w:rsid w:val="00F75F96"/>
    <w:rsid w:val="00F87F2D"/>
    <w:rsid w:val="00FB3669"/>
    <w:rsid w:val="00FC0A1A"/>
    <w:rsid w:val="00FC539B"/>
    <w:rsid w:val="00FD3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C31591"/>
  <w15:docId w15:val="{D6373186-F297-4597-A74B-20AAF71D3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A1F83"/>
  </w:style>
  <w:style w:type="paragraph" w:styleId="1">
    <w:name w:val="heading 1"/>
    <w:basedOn w:val="a"/>
    <w:next w:val="a"/>
    <w:link w:val="1Char"/>
    <w:uiPriority w:val="9"/>
    <w:qFormat/>
    <w:rsid w:val="008B468A"/>
    <w:pPr>
      <w:pBdr>
        <w:bottom w:val="thinThickSmallGap" w:sz="12" w:space="1" w:color="943634" w:themeColor="accent2" w:themeShade="BF"/>
      </w:pBdr>
      <w:spacing w:before="400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2">
    <w:name w:val="heading 2"/>
    <w:aliases w:val="HD2,heading 2,Heading 2 Hidden,Heading 2 CCBS,Titre3,h2,2,headi,heading2,h21,h22,21,Heading Two,H2,节,标题 1.1,二级标题"/>
    <w:basedOn w:val="a"/>
    <w:next w:val="a"/>
    <w:link w:val="2Char"/>
    <w:uiPriority w:val="9"/>
    <w:unhideWhenUsed/>
    <w:qFormat/>
    <w:rsid w:val="008B468A"/>
    <w:pPr>
      <w:pBdr>
        <w:bottom w:val="single" w:sz="4" w:space="1" w:color="622423" w:themeColor="accent2" w:themeShade="7F"/>
      </w:pBdr>
      <w:spacing w:before="400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0A1F83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outlineLvl w:val="2"/>
    </w:pPr>
    <w:rPr>
      <w:caps/>
      <w:color w:val="622423" w:themeColor="accent2" w:themeShade="7F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B468A"/>
    <w:pPr>
      <w:spacing w:after="120"/>
      <w:outlineLvl w:val="3"/>
    </w:pPr>
    <w:rPr>
      <w:caps/>
      <w:color w:val="622423" w:themeColor="accent2" w:themeShade="7F"/>
      <w:spacing w:val="10"/>
    </w:rPr>
  </w:style>
  <w:style w:type="paragraph" w:styleId="5">
    <w:name w:val="heading 5"/>
    <w:basedOn w:val="a"/>
    <w:next w:val="a"/>
    <w:link w:val="5Char"/>
    <w:uiPriority w:val="9"/>
    <w:unhideWhenUsed/>
    <w:qFormat/>
    <w:rsid w:val="005A0B20"/>
    <w:pPr>
      <w:spacing w:before="320" w:after="120"/>
      <w:outlineLvl w:val="4"/>
    </w:pPr>
    <w:rPr>
      <w:caps/>
      <w:color w:val="622423" w:themeColor="accent2" w:themeShade="7F"/>
      <w:spacing w:val="10"/>
      <w:lang w:eastAsia="zh-CN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A1F83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A1F83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A1F83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A1F83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17C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17CC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17CC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17CC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B468A"/>
    <w:rPr>
      <w:caps/>
      <w:color w:val="632423" w:themeColor="accent2" w:themeShade="80"/>
      <w:spacing w:val="20"/>
      <w:sz w:val="28"/>
      <w:szCs w:val="28"/>
    </w:rPr>
  </w:style>
  <w:style w:type="character" w:customStyle="1" w:styleId="2Char">
    <w:name w:val="标题 2 Char"/>
    <w:aliases w:val="HD2 Char,heading 2 Char,Heading 2 Hidden Char,Heading 2 CCBS Char,Titre3 Char,h2 Char,2 Char,headi Char,heading2 Char,h21 Char,h22 Char,21 Char,Heading Two Char,H2 Char,节 Char,标题 1.1 Char,二级标题 Char"/>
    <w:basedOn w:val="a0"/>
    <w:link w:val="2"/>
    <w:uiPriority w:val="9"/>
    <w:rsid w:val="008B468A"/>
    <w:rPr>
      <w:caps/>
      <w:color w:val="632423" w:themeColor="accent2" w:themeShade="80"/>
      <w:spacing w:val="15"/>
      <w:sz w:val="24"/>
      <w:szCs w:val="24"/>
    </w:rPr>
  </w:style>
  <w:style w:type="table" w:styleId="a5">
    <w:name w:val="Table Grid"/>
    <w:basedOn w:val="a1"/>
    <w:uiPriority w:val="59"/>
    <w:rsid w:val="00617C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0A1F83"/>
    <w:pPr>
      <w:ind w:left="720"/>
      <w:contextualSpacing/>
    </w:pPr>
  </w:style>
  <w:style w:type="paragraph" w:styleId="a7">
    <w:name w:val="Balloon Text"/>
    <w:basedOn w:val="a"/>
    <w:link w:val="Char1"/>
    <w:uiPriority w:val="99"/>
    <w:semiHidden/>
    <w:unhideWhenUsed/>
    <w:rsid w:val="00DD293A"/>
    <w:pPr>
      <w:spacing w:after="0"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DD293A"/>
    <w:rPr>
      <w:rFonts w:asciiTheme="majorHAnsi" w:eastAsiaTheme="majorEastAsia" w:hAnsiTheme="majorHAnsi" w:cstheme="majorBidi"/>
      <w:kern w:val="0"/>
      <w:sz w:val="18"/>
      <w:szCs w:val="18"/>
      <w:lang w:eastAsia="en-US" w:bidi="en-US"/>
    </w:rPr>
  </w:style>
  <w:style w:type="paragraph" w:styleId="TOC">
    <w:name w:val="TOC Heading"/>
    <w:basedOn w:val="1"/>
    <w:next w:val="a"/>
    <w:uiPriority w:val="39"/>
    <w:unhideWhenUsed/>
    <w:qFormat/>
    <w:rsid w:val="000A1F83"/>
    <w:pPr>
      <w:outlineLvl w:val="9"/>
    </w:pPr>
  </w:style>
  <w:style w:type="paragraph" w:styleId="10">
    <w:name w:val="toc 1"/>
    <w:basedOn w:val="a"/>
    <w:next w:val="a"/>
    <w:autoRedefine/>
    <w:uiPriority w:val="39"/>
    <w:unhideWhenUsed/>
    <w:rsid w:val="004C2344"/>
  </w:style>
  <w:style w:type="paragraph" w:styleId="20">
    <w:name w:val="toc 2"/>
    <w:basedOn w:val="a"/>
    <w:next w:val="a"/>
    <w:autoRedefine/>
    <w:uiPriority w:val="39"/>
    <w:unhideWhenUsed/>
    <w:rsid w:val="004C2344"/>
    <w:pPr>
      <w:ind w:leftChars="200" w:left="420"/>
    </w:pPr>
  </w:style>
  <w:style w:type="character" w:styleId="a8">
    <w:name w:val="Hyperlink"/>
    <w:basedOn w:val="a0"/>
    <w:uiPriority w:val="99"/>
    <w:unhideWhenUsed/>
    <w:rsid w:val="004C2344"/>
    <w:rPr>
      <w:color w:val="0000FF" w:themeColor="hyperlink"/>
      <w:u w:val="single"/>
    </w:rPr>
  </w:style>
  <w:style w:type="paragraph" w:styleId="a9">
    <w:name w:val="Document Map"/>
    <w:basedOn w:val="a"/>
    <w:link w:val="Char2"/>
    <w:uiPriority w:val="99"/>
    <w:semiHidden/>
    <w:unhideWhenUsed/>
    <w:rsid w:val="00447C0C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447C0C"/>
    <w:rPr>
      <w:rFonts w:ascii="宋体" w:eastAsia="宋体" w:hAnsiTheme="majorHAnsi" w:cstheme="majorBidi"/>
      <w:kern w:val="0"/>
      <w:sz w:val="18"/>
      <w:szCs w:val="18"/>
      <w:lang w:eastAsia="en-US" w:bidi="en-US"/>
    </w:rPr>
  </w:style>
  <w:style w:type="character" w:customStyle="1" w:styleId="3Char">
    <w:name w:val="标题 3 Char"/>
    <w:basedOn w:val="a0"/>
    <w:link w:val="3"/>
    <w:uiPriority w:val="9"/>
    <w:rsid w:val="000A1F83"/>
    <w:rPr>
      <w:caps/>
      <w:color w:val="622423" w:themeColor="accent2" w:themeShade="7F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8B468A"/>
    <w:rPr>
      <w:caps/>
      <w:color w:val="622423" w:themeColor="accent2" w:themeShade="7F"/>
      <w:spacing w:val="10"/>
    </w:rPr>
  </w:style>
  <w:style w:type="character" w:customStyle="1" w:styleId="5Char">
    <w:name w:val="标题 5 Char"/>
    <w:basedOn w:val="a0"/>
    <w:link w:val="5"/>
    <w:uiPriority w:val="9"/>
    <w:rsid w:val="005A0B20"/>
    <w:rPr>
      <w:caps/>
      <w:color w:val="622423" w:themeColor="accent2" w:themeShade="7F"/>
      <w:spacing w:val="10"/>
      <w:lang w:eastAsia="zh-CN"/>
    </w:rPr>
  </w:style>
  <w:style w:type="character" w:customStyle="1" w:styleId="6Char">
    <w:name w:val="标题 6 Char"/>
    <w:basedOn w:val="a0"/>
    <w:link w:val="6"/>
    <w:uiPriority w:val="9"/>
    <w:semiHidden/>
    <w:rsid w:val="000A1F83"/>
    <w:rPr>
      <w:rFonts w:eastAsiaTheme="majorEastAsia" w:cstheme="majorBidi"/>
      <w:caps/>
      <w:color w:val="943634" w:themeColor="accent2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0A1F83"/>
    <w:rPr>
      <w:rFonts w:eastAsiaTheme="majorEastAsia" w:cstheme="majorBidi"/>
      <w:i/>
      <w:iCs/>
      <w:caps/>
      <w:color w:val="943634" w:themeColor="accent2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0A1F83"/>
    <w:rPr>
      <w:rFonts w:eastAsiaTheme="majorEastAsia" w:cstheme="majorBidi"/>
      <w:caps/>
      <w:spacing w:val="10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0A1F83"/>
    <w:rPr>
      <w:rFonts w:eastAsiaTheme="majorEastAsia" w:cstheme="majorBidi"/>
      <w:i/>
      <w:iCs/>
      <w:caps/>
      <w:spacing w:val="10"/>
      <w:sz w:val="20"/>
      <w:szCs w:val="20"/>
    </w:rPr>
  </w:style>
  <w:style w:type="paragraph" w:styleId="aa">
    <w:name w:val="caption"/>
    <w:basedOn w:val="a"/>
    <w:next w:val="a"/>
    <w:uiPriority w:val="35"/>
    <w:semiHidden/>
    <w:unhideWhenUsed/>
    <w:qFormat/>
    <w:rsid w:val="000A1F83"/>
    <w:rPr>
      <w:caps/>
      <w:spacing w:val="10"/>
      <w:sz w:val="18"/>
      <w:szCs w:val="18"/>
    </w:rPr>
  </w:style>
  <w:style w:type="paragraph" w:styleId="ab">
    <w:name w:val="Title"/>
    <w:basedOn w:val="a"/>
    <w:next w:val="a"/>
    <w:link w:val="Char3"/>
    <w:uiPriority w:val="10"/>
    <w:qFormat/>
    <w:rsid w:val="000A1F83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Char3">
    <w:name w:val="标题 Char"/>
    <w:basedOn w:val="a0"/>
    <w:link w:val="ab"/>
    <w:uiPriority w:val="10"/>
    <w:rsid w:val="000A1F83"/>
    <w:rPr>
      <w:rFonts w:eastAsiaTheme="majorEastAsia" w:cstheme="majorBidi"/>
      <w:caps/>
      <w:color w:val="632423" w:themeColor="accent2" w:themeShade="80"/>
      <w:spacing w:val="50"/>
      <w:sz w:val="44"/>
      <w:szCs w:val="44"/>
    </w:rPr>
  </w:style>
  <w:style w:type="paragraph" w:styleId="ac">
    <w:name w:val="Subtitle"/>
    <w:basedOn w:val="a"/>
    <w:next w:val="a"/>
    <w:link w:val="Char4"/>
    <w:uiPriority w:val="11"/>
    <w:qFormat/>
    <w:rsid w:val="000A1F83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Char4">
    <w:name w:val="副标题 Char"/>
    <w:basedOn w:val="a0"/>
    <w:link w:val="ac"/>
    <w:uiPriority w:val="11"/>
    <w:rsid w:val="000A1F83"/>
    <w:rPr>
      <w:rFonts w:eastAsiaTheme="majorEastAsia" w:cstheme="majorBidi"/>
      <w:caps/>
      <w:spacing w:val="20"/>
      <w:sz w:val="18"/>
      <w:szCs w:val="18"/>
    </w:rPr>
  </w:style>
  <w:style w:type="character" w:styleId="ad">
    <w:name w:val="Strong"/>
    <w:uiPriority w:val="22"/>
    <w:qFormat/>
    <w:rsid w:val="000A1F83"/>
    <w:rPr>
      <w:b/>
      <w:bCs/>
      <w:color w:val="943634" w:themeColor="accent2" w:themeShade="BF"/>
      <w:spacing w:val="5"/>
    </w:rPr>
  </w:style>
  <w:style w:type="character" w:styleId="ae">
    <w:name w:val="Emphasis"/>
    <w:uiPriority w:val="20"/>
    <w:qFormat/>
    <w:rsid w:val="000A1F83"/>
    <w:rPr>
      <w:caps/>
      <w:spacing w:val="5"/>
      <w:sz w:val="20"/>
      <w:szCs w:val="20"/>
    </w:rPr>
  </w:style>
  <w:style w:type="paragraph" w:styleId="af">
    <w:name w:val="No Spacing"/>
    <w:basedOn w:val="a"/>
    <w:link w:val="Char5"/>
    <w:uiPriority w:val="1"/>
    <w:qFormat/>
    <w:rsid w:val="000A1F83"/>
    <w:pPr>
      <w:spacing w:after="0" w:line="240" w:lineRule="auto"/>
    </w:pPr>
  </w:style>
  <w:style w:type="character" w:customStyle="1" w:styleId="Char5">
    <w:name w:val="无间隔 Char"/>
    <w:basedOn w:val="a0"/>
    <w:link w:val="af"/>
    <w:uiPriority w:val="1"/>
    <w:rsid w:val="000A1F83"/>
  </w:style>
  <w:style w:type="paragraph" w:styleId="af0">
    <w:name w:val="Quote"/>
    <w:basedOn w:val="a"/>
    <w:next w:val="a"/>
    <w:link w:val="Char6"/>
    <w:uiPriority w:val="29"/>
    <w:qFormat/>
    <w:rsid w:val="000A1F83"/>
    <w:rPr>
      <w:i/>
      <w:iCs/>
    </w:rPr>
  </w:style>
  <w:style w:type="character" w:customStyle="1" w:styleId="Char6">
    <w:name w:val="引用 Char"/>
    <w:basedOn w:val="a0"/>
    <w:link w:val="af0"/>
    <w:uiPriority w:val="29"/>
    <w:rsid w:val="000A1F83"/>
    <w:rPr>
      <w:rFonts w:eastAsiaTheme="majorEastAsia" w:cstheme="majorBidi"/>
      <w:i/>
      <w:iCs/>
    </w:rPr>
  </w:style>
  <w:style w:type="paragraph" w:styleId="af1">
    <w:name w:val="Intense Quote"/>
    <w:basedOn w:val="a"/>
    <w:next w:val="a"/>
    <w:link w:val="Char7"/>
    <w:uiPriority w:val="30"/>
    <w:qFormat/>
    <w:rsid w:val="000A1F83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Char7">
    <w:name w:val="明显引用 Char"/>
    <w:basedOn w:val="a0"/>
    <w:link w:val="af1"/>
    <w:uiPriority w:val="30"/>
    <w:rsid w:val="000A1F83"/>
    <w:rPr>
      <w:rFonts w:eastAsiaTheme="majorEastAsia" w:cstheme="majorBidi"/>
      <w:caps/>
      <w:color w:val="622423" w:themeColor="accent2" w:themeShade="7F"/>
      <w:spacing w:val="5"/>
      <w:sz w:val="20"/>
      <w:szCs w:val="20"/>
    </w:rPr>
  </w:style>
  <w:style w:type="character" w:styleId="af2">
    <w:name w:val="Subtle Emphasis"/>
    <w:uiPriority w:val="19"/>
    <w:qFormat/>
    <w:rsid w:val="000A1F83"/>
    <w:rPr>
      <w:i/>
      <w:iCs/>
    </w:rPr>
  </w:style>
  <w:style w:type="character" w:styleId="af3">
    <w:name w:val="Intense Emphasis"/>
    <w:uiPriority w:val="21"/>
    <w:qFormat/>
    <w:rsid w:val="000A1F83"/>
    <w:rPr>
      <w:i/>
      <w:iCs/>
      <w:caps/>
      <w:spacing w:val="10"/>
      <w:sz w:val="20"/>
      <w:szCs w:val="20"/>
    </w:rPr>
  </w:style>
  <w:style w:type="character" w:styleId="af4">
    <w:name w:val="Subtle Reference"/>
    <w:basedOn w:val="a0"/>
    <w:uiPriority w:val="31"/>
    <w:qFormat/>
    <w:rsid w:val="000A1F83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af5">
    <w:name w:val="Intense Reference"/>
    <w:uiPriority w:val="32"/>
    <w:qFormat/>
    <w:rsid w:val="000A1F83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af6">
    <w:name w:val="Book Title"/>
    <w:uiPriority w:val="33"/>
    <w:qFormat/>
    <w:rsid w:val="000A1F83"/>
    <w:rPr>
      <w:caps/>
      <w:color w:val="622423" w:themeColor="accent2" w:themeShade="7F"/>
      <w:spacing w:val="5"/>
      <w:u w:color="622423" w:themeColor="accent2" w:themeShade="7F"/>
    </w:rPr>
  </w:style>
  <w:style w:type="paragraph" w:styleId="30">
    <w:name w:val="toc 3"/>
    <w:basedOn w:val="a"/>
    <w:next w:val="a"/>
    <w:autoRedefine/>
    <w:uiPriority w:val="39"/>
    <w:unhideWhenUsed/>
    <w:rsid w:val="00332FCA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B90362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B90362"/>
    <w:pPr>
      <w:ind w:leftChars="800" w:left="1680"/>
    </w:pPr>
  </w:style>
  <w:style w:type="character" w:styleId="af7">
    <w:name w:val="annotation reference"/>
    <w:basedOn w:val="a0"/>
    <w:uiPriority w:val="99"/>
    <w:semiHidden/>
    <w:unhideWhenUsed/>
    <w:rsid w:val="00192A3E"/>
    <w:rPr>
      <w:sz w:val="21"/>
      <w:szCs w:val="21"/>
    </w:rPr>
  </w:style>
  <w:style w:type="paragraph" w:styleId="af8">
    <w:name w:val="annotation text"/>
    <w:basedOn w:val="a"/>
    <w:link w:val="Char8"/>
    <w:uiPriority w:val="99"/>
    <w:semiHidden/>
    <w:unhideWhenUsed/>
    <w:rsid w:val="00192A3E"/>
  </w:style>
  <w:style w:type="character" w:customStyle="1" w:styleId="Char8">
    <w:name w:val="批注文字 Char"/>
    <w:basedOn w:val="a0"/>
    <w:link w:val="af8"/>
    <w:uiPriority w:val="99"/>
    <w:semiHidden/>
    <w:rsid w:val="00192A3E"/>
  </w:style>
  <w:style w:type="paragraph" w:styleId="af9">
    <w:name w:val="annotation subject"/>
    <w:basedOn w:val="af8"/>
    <w:next w:val="af8"/>
    <w:link w:val="Char9"/>
    <w:uiPriority w:val="99"/>
    <w:semiHidden/>
    <w:unhideWhenUsed/>
    <w:rsid w:val="00192A3E"/>
    <w:rPr>
      <w:b/>
      <w:bCs/>
    </w:rPr>
  </w:style>
  <w:style w:type="character" w:customStyle="1" w:styleId="Char9">
    <w:name w:val="批注主题 Char"/>
    <w:basedOn w:val="Char8"/>
    <w:link w:val="af9"/>
    <w:uiPriority w:val="99"/>
    <w:semiHidden/>
    <w:rsid w:val="00192A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964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microsoft.com/office/2011/relationships/commentsExtended" Target="commentsExtended.xml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header" Target="header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comments" Target="comments.xml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9.png"/><Relationship Id="rId231" Type="http://schemas.openxmlformats.org/officeDocument/2006/relationships/footer" Target="footer1.xml"/><Relationship Id="rId47" Type="http://schemas.openxmlformats.org/officeDocument/2006/relationships/image" Target="media/image40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microsoft.com/office/2011/relationships/people" Target="people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60" Type="http://schemas.openxmlformats.org/officeDocument/2006/relationships/image" Target="media/image53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EF150E-7D2E-4ABC-BD90-55B68024D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8386</TotalTime>
  <Pages>90</Pages>
  <Words>3091</Words>
  <Characters>17624</Characters>
  <Application>Microsoft Office Word</Application>
  <DocSecurity>0</DocSecurity>
  <Lines>146</Lines>
  <Paragraphs>41</Paragraphs>
  <ScaleCrop>false</ScaleCrop>
  <Company>Microsoft</Company>
  <LinksUpToDate>false</LinksUpToDate>
  <CharactersWithSpaces>20674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yong.hu</dc:creator>
  <cp:lastModifiedBy>Charles guo</cp:lastModifiedBy>
  <cp:revision>137</cp:revision>
  <dcterms:created xsi:type="dcterms:W3CDTF">2015-11-11T02:35:00Z</dcterms:created>
  <dcterms:modified xsi:type="dcterms:W3CDTF">2017-06-13T10:13:00Z</dcterms:modified>
</cp:coreProperties>
</file>